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72C2D9C" w14:textId="77777777" w:rsidR="00F56F01" w:rsidRDefault="006160B3">
      <w:r>
        <w:t xml:space="preserve"> Alone in the crowd: A computational social network model </w:t>
      </w:r>
      <w:commentRangeStart w:id="0"/>
      <w:r>
        <w:t xml:space="preserve">uncovering </w:t>
      </w:r>
      <w:commentRangeEnd w:id="0"/>
      <w:r w:rsidR="000F7F26">
        <w:rPr>
          <w:rStyle w:val="CommentReference"/>
          <w:rFonts w:ascii="Times New Roman" w:eastAsia="Times New Roman" w:hAnsi="Times New Roman" w:cs="Times New Roman"/>
        </w:rPr>
        <w:commentReference w:id="0"/>
      </w:r>
      <w:r>
        <w:t>the clustering mechanisms of loneliness.</w:t>
      </w:r>
    </w:p>
    <w:p w14:paraId="44DE5F70" w14:textId="77777777" w:rsidR="00F56F01" w:rsidRPr="00C25E6A" w:rsidRDefault="006160B3">
      <w:pPr>
        <w:rPr>
          <w:lang w:val="fr-FR"/>
          <w:rPrChange w:id="1" w:author="Corten, R. (Rense)" w:date="2023-07-10T15:56:00Z">
            <w:rPr/>
          </w:rPrChange>
        </w:rPr>
      </w:pPr>
      <w:r w:rsidRPr="00C25E6A">
        <w:rPr>
          <w:lang w:val="fr-FR"/>
          <w:rPrChange w:id="2" w:author="Corten, R. (Rense)" w:date="2023-07-10T15:56:00Z">
            <w:rPr/>
          </w:rPrChange>
        </w:rPr>
        <w:t>Bas D.L. Châtel</w:t>
      </w:r>
    </w:p>
    <w:p w14:paraId="22001425" w14:textId="77777777" w:rsidR="00F56F01" w:rsidRPr="00C25E6A" w:rsidRDefault="006160B3">
      <w:pPr>
        <w:rPr>
          <w:lang w:val="fr-FR"/>
          <w:rPrChange w:id="3" w:author="Corten, R. (Rense)" w:date="2023-07-10T15:56:00Z">
            <w:rPr/>
          </w:rPrChange>
        </w:rPr>
      </w:pPr>
      <w:r w:rsidRPr="00C25E6A">
        <w:rPr>
          <w:lang w:val="fr-FR"/>
          <w:rPrChange w:id="4" w:author="Corten, R. (Rense)" w:date="2023-07-10T15:56:00Z">
            <w:rPr/>
          </w:rPrChange>
        </w:rPr>
        <w:t>Rick Quax</w:t>
      </w:r>
    </w:p>
    <w:p w14:paraId="78119BB7" w14:textId="77777777" w:rsidR="00F56F01" w:rsidRPr="00530CF3" w:rsidRDefault="006160B3">
      <w:pPr>
        <w:rPr>
          <w:lang w:val="nl-NL"/>
          <w:rPrChange w:id="5" w:author="Olde Rikkert, Marcel" w:date="2023-07-08T06:35:00Z">
            <w:rPr/>
          </w:rPrChange>
        </w:rPr>
      </w:pPr>
      <w:r w:rsidRPr="00530CF3">
        <w:rPr>
          <w:lang w:val="nl-NL"/>
          <w:rPrChange w:id="6" w:author="Olde Rikkert, Marcel" w:date="2023-07-08T06:35:00Z">
            <w:rPr/>
          </w:rPrChange>
        </w:rPr>
        <w:t>Geeske Peeters</w:t>
      </w:r>
    </w:p>
    <w:p w14:paraId="568FB83C" w14:textId="77777777" w:rsidR="00F56F01" w:rsidRPr="00530CF3" w:rsidRDefault="006160B3">
      <w:pPr>
        <w:rPr>
          <w:lang w:val="nl-NL"/>
          <w:rPrChange w:id="7" w:author="Olde Rikkert, Marcel" w:date="2023-07-08T06:35:00Z">
            <w:rPr/>
          </w:rPrChange>
        </w:rPr>
      </w:pPr>
      <w:r w:rsidRPr="00530CF3">
        <w:rPr>
          <w:lang w:val="nl-NL"/>
          <w:rPrChange w:id="8" w:author="Olde Rikkert, Marcel" w:date="2023-07-08T06:35:00Z">
            <w:rPr/>
          </w:rPrChange>
        </w:rPr>
        <w:t>Jeroen Janssen</w:t>
      </w:r>
    </w:p>
    <w:p w14:paraId="629BC045" w14:textId="77777777" w:rsidR="00F56F01" w:rsidRPr="00530CF3" w:rsidRDefault="006160B3">
      <w:pPr>
        <w:rPr>
          <w:lang w:val="nl-NL"/>
          <w:rPrChange w:id="9" w:author="Olde Rikkert, Marcel" w:date="2023-07-08T06:35:00Z">
            <w:rPr/>
          </w:rPrChange>
        </w:rPr>
      </w:pPr>
      <w:r w:rsidRPr="00530CF3">
        <w:rPr>
          <w:lang w:val="nl-NL"/>
          <w:rPrChange w:id="10" w:author="Olde Rikkert, Marcel" w:date="2023-07-08T06:35:00Z">
            <w:rPr/>
          </w:rPrChange>
        </w:rPr>
        <w:t>Rense Corten</w:t>
      </w:r>
    </w:p>
    <w:p w14:paraId="0C2BF52E" w14:textId="77777777" w:rsidR="00F56F01" w:rsidRPr="00C25E6A" w:rsidRDefault="006160B3">
      <w:pPr>
        <w:rPr>
          <w:lang w:val="es-ES"/>
          <w:rPrChange w:id="11" w:author="Corten, R. (Rense)" w:date="2023-07-10T15:56:00Z">
            <w:rPr/>
          </w:rPrChange>
        </w:rPr>
      </w:pPr>
      <w:r w:rsidRPr="00C25E6A">
        <w:rPr>
          <w:lang w:val="es-ES"/>
          <w:rPrChange w:id="12" w:author="Corten, R. (Rense)" w:date="2023-07-10T15:56:00Z">
            <w:rPr/>
          </w:rPrChange>
        </w:rPr>
        <w:t>Marcel G. M. Olde Rikkert</w:t>
      </w:r>
    </w:p>
    <w:p w14:paraId="0D699E96" w14:textId="77777777" w:rsidR="00F56F01" w:rsidRPr="00C25E6A" w:rsidRDefault="006160B3">
      <w:pPr>
        <w:rPr>
          <w:lang w:val="es-ES"/>
          <w:rPrChange w:id="13" w:author="Corten, R. (Rense)" w:date="2023-07-10T15:56:00Z">
            <w:rPr/>
          </w:rPrChange>
        </w:rPr>
      </w:pPr>
      <w:r w:rsidRPr="00C25E6A">
        <w:rPr>
          <w:lang w:val="es-ES"/>
          <w:rPrChange w:id="14" w:author="Corten, R. (Rense)" w:date="2023-07-10T15:56:00Z">
            <w:rPr/>
          </w:rPrChange>
        </w:rPr>
        <w:t>Vítor V. Vasconcelos</w:t>
      </w:r>
    </w:p>
    <w:p w14:paraId="27F58ECD" w14:textId="77777777" w:rsidR="00F56F01" w:rsidRDefault="006160B3">
      <w:r>
        <w:t>Abstract</w:t>
      </w:r>
    </w:p>
    <w:p w14:paraId="12740BB1" w14:textId="067C6385" w:rsidR="00F56F01" w:rsidRDefault="006160B3">
      <w:r>
        <w:t xml:space="preserve">Loneliness </w:t>
      </w:r>
      <w:ins w:id="15" w:author="Olde Rikkert, Marcel" w:date="2023-07-08T06:38:00Z">
        <w:r w:rsidR="00530CF3">
          <w:t xml:space="preserve">is quickly growing in our aging societies </w:t>
        </w:r>
      </w:ins>
      <w:ins w:id="16" w:author="Olde Rikkert, Marcel" w:date="2023-07-08T06:39:00Z">
        <w:r w:rsidR="00530CF3">
          <w:t>and has many adverse (mental) health effects</w:t>
        </w:r>
      </w:ins>
      <w:ins w:id="17" w:author="Olde Rikkert, Marcel" w:date="2023-07-08T06:40:00Z">
        <w:r w:rsidR="00530CF3">
          <w:t xml:space="preserve">, but is </w:t>
        </w:r>
      </w:ins>
      <w:ins w:id="18" w:author="Olde Rikkert, Marcel" w:date="2023-07-08T06:42:00Z">
        <w:r w:rsidR="00530CF3">
          <w:t xml:space="preserve">still insufficiently studied  as a </w:t>
        </w:r>
      </w:ins>
      <w:ins w:id="19" w:author="Olde Rikkert, Marcel" w:date="2023-07-08T06:40:00Z">
        <w:r w:rsidR="00530CF3">
          <w:t xml:space="preserve">complex multicausal system </w:t>
        </w:r>
      </w:ins>
      <w:ins w:id="20" w:author="Olde Rikkert, Marcel" w:date="2023-07-08T06:42:00Z">
        <w:r w:rsidR="00530CF3">
          <w:t>outcome</w:t>
        </w:r>
      </w:ins>
      <w:del w:id="21" w:author="Olde Rikkert, Marcel" w:date="2023-07-08T06:42:00Z">
        <w:r w:rsidDel="00530CF3">
          <w:delText xml:space="preserve">is a </w:delText>
        </w:r>
      </w:del>
      <w:del w:id="22" w:author="Olde Rikkert, Marcel" w:date="2023-07-08T06:40:00Z">
        <w:r w:rsidDel="00530CF3">
          <w:delText>complex multicausal system</w:delText>
        </w:r>
      </w:del>
      <w:del w:id="23" w:author="Olde Rikkert, Marcel" w:date="2023-07-08T06:39:00Z">
        <w:r w:rsidDel="00530CF3">
          <w:delText xml:space="preserve"> with many adverse (mental) health effects</w:delText>
        </w:r>
      </w:del>
      <w:r>
        <w:t xml:space="preserve">. </w:t>
      </w:r>
      <w:del w:id="24" w:author="Olde Rikkert, Marcel" w:date="2023-07-08T06:43:00Z">
        <w:r w:rsidDel="00530CF3">
          <w:delText xml:space="preserve">Most </w:delText>
        </w:r>
      </w:del>
      <w:del w:id="25" w:author="Olde Rikkert, Marcel" w:date="2023-07-08T06:42:00Z">
        <w:r w:rsidDel="00530CF3">
          <w:delText xml:space="preserve">interpretations </w:delText>
        </w:r>
      </w:del>
      <w:del w:id="26" w:author="Olde Rikkert, Marcel" w:date="2023-07-08T06:43:00Z">
        <w:r w:rsidDel="00530CF3">
          <w:delText xml:space="preserve">of loneliness describe </w:delText>
        </w:r>
      </w:del>
      <w:ins w:id="27" w:author="Olde Rikkert, Marcel" w:date="2023-07-08T06:43:00Z">
        <w:r w:rsidR="00530CF3">
          <w:t xml:space="preserve"> S</w:t>
        </w:r>
      </w:ins>
      <w:del w:id="28" w:author="Olde Rikkert, Marcel" w:date="2023-07-08T06:43:00Z">
        <w:r w:rsidDel="00530CF3">
          <w:delText>s</w:delText>
        </w:r>
      </w:del>
      <w:r>
        <w:t xml:space="preserve">ubjective loneliness </w:t>
      </w:r>
      <w:ins w:id="29" w:author="Olde Rikkert, Marcel" w:date="2023-07-08T06:43:00Z">
        <w:r w:rsidR="00530CF3">
          <w:t xml:space="preserve">is mostly studied </w:t>
        </w:r>
      </w:ins>
      <w:r>
        <w:t xml:space="preserve">as an individual pathology, leading to a lack of </w:t>
      </w:r>
      <w:del w:id="30" w:author="Corten, R. (Rense)" w:date="2023-07-10T15:58:00Z">
        <w:r w:rsidDel="00C25E6A">
          <w:delText xml:space="preserve">focus </w:delText>
        </w:r>
      </w:del>
      <w:ins w:id="31" w:author="Corten, R. (Rense)" w:date="2023-07-10T15:58:00Z">
        <w:r w:rsidR="00C25E6A">
          <w:t xml:space="preserve">attention </w:t>
        </w:r>
      </w:ins>
      <w:del w:id="32" w:author="Corten, R. (Rense)" w:date="2023-07-10T15:58:00Z">
        <w:r w:rsidDel="00C25E6A">
          <w:delText>on</w:delText>
        </w:r>
      </w:del>
      <w:ins w:id="33" w:author="Corten, R. (Rense)" w:date="2023-07-10T15:58:00Z">
        <w:r w:rsidR="00C25E6A">
          <w:t>to</w:t>
        </w:r>
      </w:ins>
      <w:r>
        <w:t xml:space="preserve"> network interactions. However, </w:t>
      </w:r>
      <w:ins w:id="34" w:author="Olde Rikkert, Marcel" w:date="2023-07-08T06:44:00Z">
        <w:r w:rsidR="00A65E7C">
          <w:t xml:space="preserve">early network </w:t>
        </w:r>
      </w:ins>
      <w:r>
        <w:t xml:space="preserve">research has found that, like other conditions, </w:t>
      </w:r>
      <w:ins w:id="35" w:author="Olde Rikkert, Marcel" w:date="2023-07-08T06:43:00Z">
        <w:r w:rsidR="00530CF3">
          <w:t xml:space="preserve">subjective </w:t>
        </w:r>
      </w:ins>
      <w:r>
        <w:t>loneliness tends to cluster in social networks</w:t>
      </w:r>
      <w:ins w:id="36" w:author="Olde Rikkert, Marcel" w:date="2023-07-08T06:45:00Z">
        <w:r w:rsidR="00A65E7C">
          <w:t xml:space="preserve"> and explains this by</w:t>
        </w:r>
      </w:ins>
      <w:del w:id="37" w:author="Olde Rikkert, Marcel" w:date="2023-07-08T06:45:00Z">
        <w:r w:rsidDel="00A65E7C">
          <w:delText>, possibly due to</w:delText>
        </w:r>
      </w:del>
      <w:r>
        <w:t xml:space="preserve"> social processes such as homophily (i.e., the increased propensity to befriend like-minded people) and induction (i.e., influencing others)</w:t>
      </w:r>
      <w:del w:id="38" w:author="Olde Rikkert, Marcel" w:date="2023-07-08T06:45:00Z">
        <w:r w:rsidDel="00A65E7C">
          <w:delText xml:space="preserve"> </w:delText>
        </w:r>
      </w:del>
      <w:r>
        <w:t xml:space="preserve">. </w:t>
      </w:r>
      <w:commentRangeStart w:id="39"/>
      <w:ins w:id="40" w:author="Olde Rikkert, Marcel" w:date="2023-07-08T06:46:00Z">
        <w:r w:rsidR="00A65E7C">
          <w:t>Here</w:t>
        </w:r>
      </w:ins>
      <w:commentRangeEnd w:id="39"/>
      <w:r w:rsidR="00C25E6A">
        <w:rPr>
          <w:rStyle w:val="CommentReference"/>
          <w:rFonts w:ascii="Times New Roman" w:eastAsia="Times New Roman" w:hAnsi="Times New Roman" w:cs="Times New Roman"/>
        </w:rPr>
        <w:commentReference w:id="39"/>
      </w:r>
      <w:ins w:id="41" w:author="Corten, R. (Rense)" w:date="2023-07-10T15:58:00Z">
        <w:r w:rsidR="00C25E6A">
          <w:t>,</w:t>
        </w:r>
      </w:ins>
      <w:ins w:id="42" w:author="Olde Rikkert, Marcel" w:date="2023-07-08T06:46:00Z">
        <w:r w:rsidR="00A65E7C">
          <w:t xml:space="preserve"> loneliness </w:t>
        </w:r>
      </w:ins>
      <w:del w:id="43" w:author="Olde Rikkert, Marcel" w:date="2023-07-08T06:46:00Z">
        <w:r w:rsidDel="00A65E7C">
          <w:delText>I</w:delText>
        </w:r>
      </w:del>
      <w:ins w:id="44" w:author="Olde Rikkert, Marcel" w:date="2023-07-08T06:46:00Z">
        <w:r w:rsidR="00A65E7C">
          <w:t>i</w:t>
        </w:r>
      </w:ins>
      <w:r>
        <w:t xml:space="preserve">nduction </w:t>
      </w:r>
      <w:ins w:id="45" w:author="Olde Rikkert, Marcel" w:date="2023-07-08T06:46:00Z">
        <w:r w:rsidR="00A65E7C">
          <w:t xml:space="preserve">is </w:t>
        </w:r>
      </w:ins>
      <w:ins w:id="46" w:author="Olde Rikkert, Marcel" w:date="2023-07-08T06:47:00Z">
        <w:r w:rsidR="00A65E7C">
          <w:t>explain</w:t>
        </w:r>
        <w:commentRangeStart w:id="47"/>
        <w:r w:rsidR="00A65E7C">
          <w:t>ed</w:t>
        </w:r>
      </w:ins>
      <w:del w:id="48" w:author="Olde Rikkert, Marcel" w:date="2023-07-08T06:46:00Z">
        <w:r w:rsidDel="00A65E7C">
          <w:delText>consists</w:delText>
        </w:r>
      </w:del>
      <w:r>
        <w:t xml:space="preserve"> </w:t>
      </w:r>
      <w:ins w:id="49" w:author="Olde Rikkert, Marcel" w:date="2023-07-08T06:46:00Z">
        <w:r w:rsidR="00A65E7C">
          <w:t>by</w:t>
        </w:r>
      </w:ins>
      <w:del w:id="50" w:author="Olde Rikkert, Marcel" w:date="2023-07-08T06:46:00Z">
        <w:r w:rsidDel="00A65E7C">
          <w:delText>of</w:delText>
        </w:r>
      </w:del>
      <w:r>
        <w:t xml:space="preserve"> three pathways. First, the behavioral pathway states that loneliness can lead individuals to act less trusting</w:t>
      </w:r>
      <w:del w:id="51" w:author="Corten, R. (Rense)" w:date="2023-07-10T15:59:00Z">
        <w:r w:rsidDel="00C25E6A">
          <w:delText>ly</w:delText>
        </w:r>
      </w:del>
      <w:r>
        <w:t xml:space="preserve"> and more hostile toward others, potentially harming relationships and perpetuating loneliness. Second, the cognitive pathway states that loneliness can arise from a discrepancy between the expectation and perception of one’s connection to their social network. Finally, the emotional contagion pathway states that individuals may experience a convergence of emotions through nonverbal communication. </w:t>
      </w:r>
      <w:ins w:id="52" w:author="Olde Rikkert, Marcel" w:date="2023-07-08T06:47:00Z">
        <w:r w:rsidR="00A65E7C">
          <w:br/>
        </w:r>
      </w:ins>
      <w:commentRangeEnd w:id="47"/>
      <w:r w:rsidR="00C25E6A">
        <w:rPr>
          <w:rStyle w:val="CommentReference"/>
          <w:rFonts w:ascii="Times New Roman" w:eastAsia="Times New Roman" w:hAnsi="Times New Roman" w:cs="Times New Roman"/>
        </w:rPr>
        <w:commentReference w:id="47"/>
      </w:r>
      <w:del w:id="53" w:author="Corten, R. (Rense)" w:date="2023-07-10T15:59:00Z">
        <w:r w:rsidDel="00C25E6A">
          <w:delText>This study</w:delText>
        </w:r>
      </w:del>
      <w:ins w:id="54" w:author="Corten, R. (Rense)" w:date="2023-07-10T15:59:00Z">
        <w:r w:rsidR="00C25E6A">
          <w:t>We</w:t>
        </w:r>
      </w:ins>
      <w:r>
        <w:t xml:space="preserve"> </w:t>
      </w:r>
      <w:ins w:id="55" w:author="Olde Rikkert, Marcel" w:date="2023-07-08T06:48:00Z">
        <w:r w:rsidR="00A65E7C">
          <w:t>develop</w:t>
        </w:r>
        <w:del w:id="56" w:author="Corten, R. (Rense)" w:date="2023-07-10T15:59:00Z">
          <w:r w:rsidR="00A65E7C" w:rsidDel="00C25E6A">
            <w:delText>ed</w:delText>
          </w:r>
        </w:del>
      </w:ins>
      <w:del w:id="57" w:author="Olde Rikkert, Marcel" w:date="2023-07-08T06:48:00Z">
        <w:r w:rsidDel="00A65E7C">
          <w:delText>uses</w:delText>
        </w:r>
      </w:del>
      <w:r>
        <w:t xml:space="preserve"> an agent-based model to simulate these </w:t>
      </w:r>
      <w:ins w:id="58" w:author="Olde Rikkert, Marcel" w:date="2023-07-08T06:48:00Z">
        <w:r w:rsidR="00A65E7C">
          <w:t>pathways</w:t>
        </w:r>
      </w:ins>
      <w:del w:id="59" w:author="Olde Rikkert, Marcel" w:date="2023-07-08T06:48:00Z">
        <w:r w:rsidDel="00A65E7C">
          <w:delText xml:space="preserve">influences </w:delText>
        </w:r>
      </w:del>
      <w:ins w:id="60" w:author="Olde Rikkert, Marcel" w:date="2023-07-08T06:48:00Z">
        <w:r w:rsidR="00A65E7C">
          <w:t xml:space="preserve"> </w:t>
        </w:r>
      </w:ins>
      <w:r>
        <w:t>and explore</w:t>
      </w:r>
      <w:ins w:id="61" w:author="Olde Rikkert, Marcel" w:date="2023-07-08T06:48:00Z">
        <w:r w:rsidR="00A65E7C">
          <w:t xml:space="preserve"> their</w:t>
        </w:r>
      </w:ins>
      <w:r>
        <w:t xml:space="preserve"> interplay in forming loneliness clusters within social networks. </w:t>
      </w:r>
      <w:ins w:id="62" w:author="Olde Rikkert, Marcel" w:date="2023-07-08T06:50:00Z">
        <w:r w:rsidR="00A65E7C">
          <w:t xml:space="preserve">This allows </w:t>
        </w:r>
      </w:ins>
      <w:del w:id="63" w:author="Olde Rikkert, Marcel" w:date="2023-07-08T06:50:00Z">
        <w:r w:rsidDel="00A65E7C">
          <w:delText xml:space="preserve">Homophily is encoded by initializing static networks </w:delText>
        </w:r>
        <w:commentRangeStart w:id="64"/>
        <w:r w:rsidDel="00A65E7C">
          <w:delText>with</w:delText>
        </w:r>
      </w:del>
      <w:commentRangeEnd w:id="64"/>
      <w:r w:rsidR="00A65E7C">
        <w:rPr>
          <w:rStyle w:val="CommentReference"/>
          <w:rFonts w:ascii="Times New Roman" w:eastAsia="Times New Roman" w:hAnsi="Times New Roman" w:cs="Times New Roman"/>
        </w:rPr>
        <w:commentReference w:id="64"/>
      </w:r>
      <w:del w:id="65" w:author="Olde Rikkert, Marcel" w:date="2023-07-08T06:50:00Z">
        <w:r w:rsidDel="00A65E7C">
          <w:delText xml:space="preserve"> predefined modularity based on fixed labels, enabling the </w:delText>
        </w:r>
      </w:del>
      <w:ins w:id="66" w:author="Olde Rikkert, Marcel" w:date="2023-07-08T06:50:00Z">
        <w:r w:rsidR="00A65E7C">
          <w:t xml:space="preserve"> </w:t>
        </w:r>
      </w:ins>
      <w:r>
        <w:t xml:space="preserve">analysis of the effects of homophily on various combinations of inductive processes over time. The model </w:t>
      </w:r>
      <w:del w:id="67" w:author="Corten, R. (Rense)" w:date="2023-07-10T16:00:00Z">
        <w:r w:rsidDel="00C25E6A">
          <w:delText xml:space="preserve">could </w:delText>
        </w:r>
      </w:del>
      <w:r>
        <w:t>replicate</w:t>
      </w:r>
      <w:ins w:id="68" w:author="Corten, R. (Rense)" w:date="2023-07-10T16:00:00Z">
        <w:r w:rsidR="00C25E6A">
          <w:t>s</w:t>
        </w:r>
      </w:ins>
      <w:r>
        <w:t xml:space="preserve"> </w:t>
      </w:r>
      <w:ins w:id="69" w:author="Olde Rikkert, Marcel" w:date="2023-07-08T06:53:00Z">
        <w:r w:rsidR="00A65E7C">
          <w:t xml:space="preserve">the </w:t>
        </w:r>
      </w:ins>
      <w:r>
        <w:t xml:space="preserve">empirical findings </w:t>
      </w:r>
      <w:ins w:id="70" w:author="Olde Rikkert, Marcel" w:date="2023-07-08T07:01:00Z">
        <w:r w:rsidR="00FF529C">
          <w:t>on clustering of lonelines</w:t>
        </w:r>
        <w:commentRangeStart w:id="71"/>
        <w:r w:rsidR="00FF529C">
          <w:t xml:space="preserve">s and </w:t>
        </w:r>
      </w:ins>
      <w:ins w:id="72" w:author="Olde Rikkert, Marcel" w:date="2023-07-08T06:53:00Z">
        <w:r w:rsidR="00A65E7C">
          <w:t xml:space="preserve">that </w:t>
        </w:r>
      </w:ins>
      <w:ins w:id="73" w:author="Olde Rikkert, Marcel" w:date="2023-07-08T06:56:00Z">
        <w:r w:rsidR="00FF529C">
          <w:t>in</w:t>
        </w:r>
      </w:ins>
      <w:commentRangeEnd w:id="71"/>
      <w:r w:rsidR="00C25E6A">
        <w:rPr>
          <w:rStyle w:val="CommentReference"/>
          <w:rFonts w:ascii="Times New Roman" w:eastAsia="Times New Roman" w:hAnsi="Times New Roman" w:cs="Times New Roman"/>
        </w:rPr>
        <w:commentReference w:id="71"/>
      </w:r>
      <w:ins w:id="74" w:author="Olde Rikkert, Marcel" w:date="2023-07-08T06:56:00Z">
        <w:r w:rsidR="00FF529C">
          <w:t xml:space="preserve">dividuals </w:t>
        </w:r>
      </w:ins>
      <w:ins w:id="75" w:author="Olde Rikkert, Marcel" w:date="2023-07-08T06:58:00Z">
        <w:r w:rsidR="00FF529C">
          <w:t xml:space="preserve">may </w:t>
        </w:r>
      </w:ins>
      <w:ins w:id="76" w:author="Olde Rikkert, Marcel" w:date="2023-07-08T06:56:00Z">
        <w:r w:rsidR="00FF529C">
          <w:t>increase not only the likelihood of their friends experiencing loneliness (first-degree) but also their friends’ friends (second-degree) and even their friends’ friends’ friends (third-degree)</w:t>
        </w:r>
      </w:ins>
      <w:del w:id="77" w:author="Olde Rikkert, Marcel" w:date="2023-07-08T06:53:00Z">
        <w:r w:rsidDel="00A65E7C">
          <w:delText xml:space="preserve">of </w:delText>
        </w:r>
      </w:del>
      <w:del w:id="78" w:author="Olde Rikkert, Marcel" w:date="2023-07-08T06:56:00Z">
        <w:r w:rsidDel="00FF529C">
          <w:delText>three degrees of influence identified by</w:delText>
        </w:r>
      </w:del>
      <w:del w:id="79" w:author="Olde Rikkert, Marcel" w:date="2023-07-08T06:52:00Z">
        <w:r w:rsidDel="00A65E7C">
          <w:delText xml:space="preserve"> </w:delText>
        </w:r>
      </w:del>
      <w:del w:id="80" w:author="Olde Rikkert, Marcel" w:date="2023-07-08T06:56:00Z">
        <w:r w:rsidDel="00FF529C">
          <w:delText>;</w:delText>
        </w:r>
      </w:del>
      <w:ins w:id="81" w:author="Olde Rikkert, Marcel" w:date="2023-07-08T06:57:00Z">
        <w:r w:rsidR="00FF529C">
          <w:t xml:space="preserve"> </w:t>
        </w:r>
      </w:ins>
      <w:ins w:id="82" w:author="Olde Rikkert, Marcel" w:date="2023-07-08T07:01:00Z">
        <w:r w:rsidR="00FF529C">
          <w:t>The cognitive pathway turn</w:t>
        </w:r>
        <w:del w:id="83" w:author="Corten, R. (Rense)" w:date="2023-07-10T16:01:00Z">
          <w:r w:rsidR="00FF529C" w:rsidDel="00C25E6A">
            <w:delText>ed</w:delText>
          </w:r>
        </w:del>
      </w:ins>
      <w:ins w:id="84" w:author="Corten, R. (Rense)" w:date="2023-07-10T16:01:00Z">
        <w:r w:rsidR="00C25E6A">
          <w:t>s</w:t>
        </w:r>
      </w:ins>
      <w:ins w:id="85" w:author="Olde Rikkert, Marcel" w:date="2023-07-08T07:01:00Z">
        <w:r w:rsidR="00FF529C">
          <w:t xml:space="preserve"> out to be the most dominant predictor for this clustering. </w:t>
        </w:r>
      </w:ins>
      <w:ins w:id="86" w:author="Olde Rikkert, Marcel" w:date="2023-07-08T06:57:00Z">
        <w:r w:rsidR="00FF529C">
          <w:t>H</w:t>
        </w:r>
      </w:ins>
      <w:del w:id="87" w:author="Olde Rikkert, Marcel" w:date="2023-07-08T06:57:00Z">
        <w:r w:rsidDel="00FF529C">
          <w:delText xml:space="preserve"> h</w:delText>
        </w:r>
      </w:del>
      <w:r>
        <w:t>owever</w:t>
      </w:r>
      <w:ins w:id="88" w:author="Olde Rikkert, Marcel" w:date="2023-07-08T06:57:00Z">
        <w:r w:rsidR="00FF529C">
          <w:t xml:space="preserve"> the three induction pathways </w:t>
        </w:r>
      </w:ins>
      <w:del w:id="89" w:author="Olde Rikkert, Marcel" w:date="2023-07-08T06:58:00Z">
        <w:r w:rsidDel="00FF529C">
          <w:delText xml:space="preserve">, they were found to be prevalent across most networks, aligning with the results of . Therefore, these influence metrics </w:delText>
        </w:r>
      </w:del>
      <w:ins w:id="90" w:author="Olde Rikkert, Marcel" w:date="2023-07-08T06:58:00Z">
        <w:r w:rsidR="00FF529C">
          <w:t xml:space="preserve"> </w:t>
        </w:r>
      </w:ins>
      <w:r>
        <w:t>prove</w:t>
      </w:r>
      <w:ins w:id="91" w:author="Olde Rikkert, Marcel" w:date="2023-07-08T06:58:00Z">
        <w:del w:id="92" w:author="Corten, R. (Rense)" w:date="2023-07-10T16:01:00Z">
          <w:r w:rsidR="00FF529C" w:rsidDel="00C25E6A">
            <w:delText>d</w:delText>
          </w:r>
        </w:del>
      </w:ins>
      <w:r>
        <w:t xml:space="preserve"> uninformative in disentangling causal mechanisms</w:t>
      </w:r>
      <w:ins w:id="93" w:author="Olde Rikkert, Marcel" w:date="2023-07-08T06:59:00Z">
        <w:r w:rsidR="00FF529C">
          <w:t xml:space="preserve"> as </w:t>
        </w:r>
      </w:ins>
      <w:del w:id="94" w:author="Olde Rikkert, Marcel" w:date="2023-07-08T06:59:00Z">
        <w:r w:rsidDel="00FF529C">
          <w:delText xml:space="preserve">. Additionally, we discovered that inductive pathways </w:delText>
        </w:r>
      </w:del>
      <w:ins w:id="95" w:author="Olde Rikkert, Marcel" w:date="2023-07-08T06:59:00Z">
        <w:r w:rsidR="00FF529C">
          <w:t xml:space="preserve">these </w:t>
        </w:r>
      </w:ins>
      <w:r>
        <w:t xml:space="preserve">only contribute to loneliness clustering when a certain level of homophily already exists within the network. </w:t>
      </w:r>
      <w:del w:id="96" w:author="Olde Rikkert, Marcel" w:date="2023-07-08T07:00:00Z">
        <w:r w:rsidDel="00FF529C">
          <w:delText xml:space="preserve">Lastly, our results indicate that each inductive pathway displays distinct dynamics and that the </w:delText>
        </w:r>
      </w:del>
      <w:del w:id="97" w:author="Olde Rikkert, Marcel" w:date="2023-07-08T07:01:00Z">
        <w:r w:rsidDel="00FF529C">
          <w:delText xml:space="preserve">cognitive </w:delText>
        </w:r>
      </w:del>
      <w:del w:id="98" w:author="Olde Rikkert, Marcel" w:date="2023-07-08T07:00:00Z">
        <w:r w:rsidDel="00FF529C">
          <w:delText>route</w:delText>
        </w:r>
      </w:del>
      <w:del w:id="99" w:author="Olde Rikkert, Marcel" w:date="2023-07-08T07:01:00Z">
        <w:r w:rsidDel="00FF529C">
          <w:delText xml:space="preserve"> </w:delText>
        </w:r>
      </w:del>
      <w:del w:id="100" w:author="Olde Rikkert, Marcel" w:date="2023-07-08T07:00:00Z">
        <w:r w:rsidDel="00FF529C">
          <w:delText xml:space="preserve">is </w:delText>
        </w:r>
      </w:del>
      <w:del w:id="101" w:author="Olde Rikkert, Marcel" w:date="2023-07-08T07:01:00Z">
        <w:r w:rsidDel="00FF529C">
          <w:delText xml:space="preserve">the most dominant predictor of clustering. </w:delText>
        </w:r>
      </w:del>
      <w:ins w:id="102" w:author="Olde Rikkert, Marcel" w:date="2023-07-08T07:04:00Z">
        <w:r w:rsidR="00FF529C">
          <w:t xml:space="preserve"> Our </w:t>
        </w:r>
        <w:r>
          <w:t xml:space="preserve">modeling study </w:t>
        </w:r>
      </w:ins>
      <w:ins w:id="103" w:author="Olde Rikkert, Marcel" w:date="2023-07-08T12:36:00Z">
        <w:r w:rsidR="000F7F26">
          <w:t xml:space="preserve">adds to the </w:t>
        </w:r>
        <w:commentRangeStart w:id="104"/>
        <w:del w:id="105" w:author="Corten, R. (Rense)" w:date="2023-07-10T16:01:00Z">
          <w:r w:rsidR="000F7F26" w:rsidDel="00C25E6A">
            <w:delText>evidence</w:delText>
          </w:r>
        </w:del>
      </w:ins>
      <w:ins w:id="106" w:author="Corten, R. (Rense)" w:date="2023-07-10T16:01:00Z">
        <w:r w:rsidR="00C25E6A">
          <w:t>understanding</w:t>
        </w:r>
        <w:commentRangeEnd w:id="104"/>
        <w:r w:rsidR="00C25E6A">
          <w:rPr>
            <w:rStyle w:val="CommentReference"/>
            <w:rFonts w:ascii="Times New Roman" w:eastAsia="Times New Roman" w:hAnsi="Times New Roman" w:cs="Times New Roman"/>
          </w:rPr>
          <w:commentReference w:id="104"/>
        </w:r>
      </w:ins>
      <w:ins w:id="107" w:author="Olde Rikkert, Marcel" w:date="2023-07-08T07:05:00Z">
        <w:r>
          <w:t xml:space="preserve"> o</w:t>
        </w:r>
      </w:ins>
      <w:ins w:id="108" w:author="Olde Rikkert, Marcel" w:date="2023-07-08T12:37:00Z">
        <w:r w:rsidR="000F7F26">
          <w:t>n</w:t>
        </w:r>
      </w:ins>
      <w:ins w:id="109" w:author="Olde Rikkert, Marcel" w:date="2023-07-08T07:05:00Z">
        <w:r>
          <w:t xml:space="preserve"> clustering of subjective loneliness </w:t>
        </w:r>
      </w:ins>
      <w:ins w:id="110" w:author="Olde Rikkert, Marcel" w:date="2023-07-08T07:06:00Z">
        <w:r>
          <w:t xml:space="preserve">and </w:t>
        </w:r>
      </w:ins>
      <w:ins w:id="111" w:author="Olde Rikkert, Marcel" w:date="2023-07-08T07:07:00Z">
        <w:r>
          <w:t xml:space="preserve">shows </w:t>
        </w:r>
      </w:ins>
      <w:ins w:id="112" w:author="Olde Rikkert, Marcel" w:date="2023-07-08T07:06:00Z">
        <w:r>
          <w:t xml:space="preserve">that </w:t>
        </w:r>
      </w:ins>
      <w:ins w:id="113" w:author="Olde Rikkert, Marcel" w:date="2023-07-08T07:08:00Z">
        <w:r>
          <w:t xml:space="preserve">the alleviation of  </w:t>
        </w:r>
      </w:ins>
      <w:ins w:id="114" w:author="Olde Rikkert, Marcel" w:date="2023-07-08T07:04:00Z">
        <w:r w:rsidR="00FF529C">
          <w:lastRenderedPageBreak/>
          <w:t xml:space="preserve">health </w:t>
        </w:r>
      </w:ins>
      <w:ins w:id="115" w:author="Olde Rikkert, Marcel" w:date="2023-07-08T07:08:00Z">
        <w:r>
          <w:t xml:space="preserve">and </w:t>
        </w:r>
        <w:del w:id="116" w:author="Corten, R. (Rense)" w:date="2023-07-10T16:01:00Z">
          <w:r w:rsidDel="00C25E6A">
            <w:delText>well being</w:delText>
          </w:r>
        </w:del>
      </w:ins>
      <w:ins w:id="117" w:author="Corten, R. (Rense)" w:date="2023-07-10T16:01:00Z">
        <w:r w:rsidR="00C25E6A">
          <w:t>wellbeing</w:t>
        </w:r>
      </w:ins>
      <w:ins w:id="118" w:author="Olde Rikkert, Marcel" w:date="2023-07-08T07:08:00Z">
        <w:r>
          <w:t xml:space="preserve"> </w:t>
        </w:r>
      </w:ins>
      <w:ins w:id="119" w:author="Olde Rikkert, Marcel" w:date="2023-07-08T07:06:00Z">
        <w:r>
          <w:t xml:space="preserve">effects </w:t>
        </w:r>
      </w:ins>
      <w:ins w:id="120" w:author="Olde Rikkert, Marcel" w:date="2023-07-08T07:08:00Z">
        <w:r>
          <w:t xml:space="preserve">of loneliness </w:t>
        </w:r>
      </w:ins>
      <w:ins w:id="121" w:author="Olde Rikkert, Marcel" w:date="2023-07-08T07:09:00Z">
        <w:r>
          <w:t xml:space="preserve">in our aging societies </w:t>
        </w:r>
      </w:ins>
      <w:ins w:id="122" w:author="Olde Rikkert, Marcel" w:date="2023-07-08T07:04:00Z">
        <w:r w:rsidR="00FF529C">
          <w:t xml:space="preserve">cannot be </w:t>
        </w:r>
      </w:ins>
      <w:ins w:id="123" w:author="Olde Rikkert, Marcel" w:date="2023-07-08T07:09:00Z">
        <w:r>
          <w:t>realized by focus</w:t>
        </w:r>
      </w:ins>
      <w:ins w:id="124" w:author="Olde Rikkert, Marcel" w:date="2023-07-08T12:37:00Z">
        <w:r w:rsidR="000F7F26">
          <w:t>ing</w:t>
        </w:r>
      </w:ins>
      <w:ins w:id="125" w:author="Olde Rikkert, Marcel" w:date="2023-07-08T07:09:00Z">
        <w:r>
          <w:t xml:space="preserve"> on</w:t>
        </w:r>
      </w:ins>
      <w:ins w:id="126" w:author="Olde Rikkert, Marcel" w:date="2023-07-08T07:04:00Z">
        <w:r w:rsidR="00FF529C">
          <w:t xml:space="preserve"> individual-level factors alone but </w:t>
        </w:r>
      </w:ins>
      <w:ins w:id="127" w:author="Olde Rikkert, Marcel" w:date="2023-07-08T12:37:00Z">
        <w:r w:rsidR="000F7F26">
          <w:t>may benefit from implementing</w:t>
        </w:r>
      </w:ins>
      <w:ins w:id="128" w:author="Olde Rikkert, Marcel" w:date="2023-07-08T07:06:00Z">
        <w:r>
          <w:t xml:space="preserve"> social network </w:t>
        </w:r>
      </w:ins>
      <w:ins w:id="129" w:author="Olde Rikkert, Marcel" w:date="2023-07-08T07:10:00Z">
        <w:r>
          <w:t>dynamics of loneliness</w:t>
        </w:r>
      </w:ins>
      <w:ins w:id="130" w:author="Olde Rikkert, Marcel" w:date="2023-07-08T07:07:00Z">
        <w:r>
          <w:t xml:space="preserve">. </w:t>
        </w:r>
      </w:ins>
      <w:commentRangeStart w:id="131"/>
      <w:del w:id="132" w:author="Olde Rikkert, Marcel" w:date="2023-07-08T07:09:00Z">
        <w:r w:rsidDel="006160B3">
          <w:delText>These findings suggest that the social context of an individual could be crucial in developing loneliness, highlighting the need for interventions targeting individuals and their social networks.</w:delText>
        </w:r>
      </w:del>
      <w:commentRangeEnd w:id="131"/>
      <w:r>
        <w:rPr>
          <w:rStyle w:val="CommentReference"/>
          <w:rFonts w:ascii="Times New Roman" w:eastAsia="Times New Roman" w:hAnsi="Times New Roman" w:cs="Times New Roman"/>
        </w:rPr>
        <w:commentReference w:id="131"/>
      </w:r>
    </w:p>
    <w:p w14:paraId="08F14824" w14:textId="77777777" w:rsidR="00F56F01" w:rsidRDefault="006160B3">
      <w:r>
        <w:t>Human behavior, Mental health, Social influence, Homophily, Agent-based modeling</w:t>
      </w:r>
    </w:p>
    <w:p w14:paraId="2B694174" w14:textId="77777777" w:rsidR="00F56F01" w:rsidRDefault="006160B3">
      <w:bookmarkStart w:id="133" w:name="intro"/>
      <w:r>
        <w:t>Introduction</w:t>
      </w:r>
    </w:p>
    <w:p w14:paraId="0000D7B6" w14:textId="77777777" w:rsidR="00F56F01" w:rsidRDefault="006160B3">
      <w:commentRangeStart w:id="134"/>
      <w:r>
        <w:t>Loneliness, defined as the unwelcome feeling of a gap between the social connections we want and the ones we have, is a complex multi-causal system [@kawachiSocialTiesMental2001; @luntPerceivedCausalStructure</w:t>
      </w:r>
      <w:commentRangeEnd w:id="134"/>
      <w:r w:rsidR="000F7F26">
        <w:rPr>
          <w:rStyle w:val="CommentReference"/>
          <w:rFonts w:ascii="Times New Roman" w:eastAsia="Times New Roman" w:hAnsi="Times New Roman" w:cs="Times New Roman"/>
        </w:rPr>
        <w:commentReference w:id="134"/>
      </w:r>
      <w:r>
        <w:t xml:space="preserve">; @Salway2020-tj] with numerous adverse (mental) health effects [@hawkleyLonelinessMattersTheoretical2010; @jamesalexandercrewdsonEffectLonelinessElderly2016; @kawachiSocialTiesMental2001]. For example, it is associated with an increased risk of developing clinical dementia [@holwerdaFeelingsLonelinessNot2014], depression [@erzenEffectLonelinessDepression2018], and behaviors harmful to health [@lauderComparisonHealthBehaviours2006; @newallConsequencesLonelinessPhysical2012]. </w:t>
      </w:r>
      <w:commentRangeStart w:id="135"/>
      <w:r>
        <w:t xml:space="preserve">In the Netherlands, 20% of 55-year-olds and </w:t>
      </w:r>
      <w:commentRangeEnd w:id="135"/>
      <w:r w:rsidR="00C25E6A">
        <w:rPr>
          <w:rStyle w:val="CommentReference"/>
          <w:rFonts w:ascii="Times New Roman" w:eastAsia="Times New Roman" w:hAnsi="Times New Roman" w:cs="Times New Roman"/>
        </w:rPr>
        <w:commentReference w:id="135"/>
      </w:r>
      <w:r>
        <w:t xml:space="preserve">62% of 95-year-olds experience moderate to severe </w:t>
      </w:r>
      <w:commentRangeStart w:id="136"/>
      <w:r>
        <w:t xml:space="preserve">loneliness </w:t>
      </w:r>
      <w:commentRangeEnd w:id="136"/>
      <w:r w:rsidR="000F7F26">
        <w:rPr>
          <w:rStyle w:val="CommentReference"/>
          <w:rFonts w:ascii="Times New Roman" w:eastAsia="Times New Roman" w:hAnsi="Times New Roman" w:cs="Times New Roman"/>
        </w:rPr>
        <w:commentReference w:id="136"/>
      </w:r>
      <w:r>
        <w:t>[@campenKwetsbaarEenzaamRisico2018].</w:t>
      </w:r>
    </w:p>
    <w:p w14:paraId="3B60090E" w14:textId="1E811E99" w:rsidR="00F56F01" w:rsidRDefault="006160B3">
      <w:r>
        <w:t xml:space="preserve">While subjective loneliness is often viewed as an individual-centric issue [@donbavandSimmelianTheoryStructural2021] distinct from social isolation (the objective </w:t>
      </w:r>
      <w:ins w:id="137" w:author="Olde Rikkert, Marcel" w:date="2023-07-08T12:42:00Z">
        <w:r w:rsidR="000F7F26">
          <w:t xml:space="preserve">complete </w:t>
        </w:r>
      </w:ins>
      <w:r>
        <w:t xml:space="preserve">absence </w:t>
      </w:r>
      <w:ins w:id="138" w:author="Olde Rikkert, Marcel" w:date="2023-07-08T12:42:00Z">
        <w:r w:rsidR="000F7F26">
          <w:t xml:space="preserve">or lack </w:t>
        </w:r>
      </w:ins>
      <w:r>
        <w:t xml:space="preserve">of </w:t>
      </w:r>
      <w:ins w:id="139" w:author="Olde Rikkert, Marcel" w:date="2023-07-08T12:42:00Z">
        <w:r w:rsidR="000F7F26">
          <w:t xml:space="preserve">sufficient </w:t>
        </w:r>
      </w:ins>
      <w:r>
        <w:t>social relationships), it is important to recognize that network-level factors influence loneliness. Research suggests that lonely individuals tend to connect with other lonely individuals, indicating the role of network influences in loneliness. This phenomenon extends beyond direct connections,</w:t>
      </w:r>
      <w:del w:id="140" w:author="Olde Rikkert, Marcel" w:date="2023-07-08T06:55:00Z">
        <w:r w:rsidDel="00FF529C">
          <w:delText xml:space="preserve"> as lonely individuals increase not only the likelihood of their friends experiencing loneliness (first-degree) but also their friends’ friends (second-degree) and even their friends’ friends’ friends (third-degree)</w:delText>
        </w:r>
      </w:del>
      <w:r>
        <w:t>. This concept, known as the "three degrees of influence," was proposed by Christakis and Fowler in their work on the spread of various traits within social networks [@cacioppoAloneCrowdStructure2009; @christakisCollectiveDynamicsSmoking2008; @christakisSpreadObesityLarge2007; @fowlerDynamicSpreadHappiness2008]. The clustering of loneliness can exacerbate its detrimental effects on physical and mental well-being [@berkman2000social], as observed across different populations [@fridmanskiClusteringNewlyForming2020; @cacioppoAloneCrowdStructure2009]. Recognizing the network-level dynamics of loneliness sheds light on its potential amplification and highlights its significance in public health and social research.</w:t>
      </w:r>
    </w:p>
    <w:p w14:paraId="6E4830CE" w14:textId="19D0F69C" w:rsidR="00F56F01" w:rsidRDefault="006160B3">
      <w:del w:id="141" w:author="Corten, R. (Rense)" w:date="2023-07-10T16:03:00Z">
        <w:r w:rsidDel="00C25E6A">
          <w:delText>Despite existing literature</w:delText>
        </w:r>
      </w:del>
      <w:ins w:id="142" w:author="Corten, R. (Rense)" w:date="2023-07-10T16:03:00Z">
        <w:r w:rsidR="00C25E6A">
          <w:t>However</w:t>
        </w:r>
      </w:ins>
      <w:r>
        <w:t xml:space="preserve">, the causal mechanisms underpinning the clustering of </w:t>
      </w:r>
      <w:ins w:id="143" w:author="Olde Rikkert, Marcel" w:date="2023-07-08T12:41:00Z">
        <w:r w:rsidR="000F7F26">
          <w:t xml:space="preserve">subjective </w:t>
        </w:r>
      </w:ins>
      <w:r>
        <w:t xml:space="preserve">loneliness are still not fully understood. One theoretical framework </w:t>
      </w:r>
      <w:del w:id="144" w:author="Corten, R. (Rense)" w:date="2023-07-10T16:06:00Z">
        <w:r w:rsidDel="00C25E6A">
          <w:delText xml:space="preserve">provided </w:delText>
        </w:r>
      </w:del>
      <w:ins w:id="145" w:author="Corten, R. (Rense)" w:date="2023-07-10T16:06:00Z">
        <w:r w:rsidR="00C25E6A">
          <w:t xml:space="preserve">proposed </w:t>
        </w:r>
      </w:ins>
      <w:r>
        <w:t>by [@cacioppoAloneCrowdStructure2009] describes three sociopsychological processes</w:t>
      </w:r>
      <w:ins w:id="146" w:author="Corten, R. (Rense)" w:date="2023-07-10T16:06:00Z">
        <w:r w:rsidR="00C25E6A">
          <w:t xml:space="preserve"> </w:t>
        </w:r>
        <w:commentRangeStart w:id="147"/>
        <w:r w:rsidR="00C25E6A">
          <w:t>that contribute to such clustering</w:t>
        </w:r>
        <w:commentRangeEnd w:id="147"/>
        <w:r w:rsidR="00C25E6A">
          <w:rPr>
            <w:rStyle w:val="CommentReference"/>
            <w:rFonts w:ascii="Times New Roman" w:eastAsia="Times New Roman" w:hAnsi="Times New Roman" w:cs="Times New Roman"/>
          </w:rPr>
          <w:commentReference w:id="147"/>
        </w:r>
      </w:ins>
      <w:del w:id="148" w:author="Corten, R. (Rense)" w:date="2023-07-10T16:06:00Z">
        <w:r w:rsidDel="00C25E6A">
          <w:delText>;</w:delText>
        </w:r>
      </w:del>
      <w:ins w:id="149" w:author="Corten, R. (Rense)" w:date="2023-07-10T16:06:00Z">
        <w:r w:rsidR="00C25E6A">
          <w:t>:</w:t>
        </w:r>
      </w:ins>
      <w:r>
        <w:t xml:space="preserve"> homophily, induction, and shared environment.</w:t>
      </w:r>
    </w:p>
    <w:p w14:paraId="62854AD7" w14:textId="77777777" w:rsidR="00F56F01" w:rsidRDefault="006160B3">
      <w:pPr>
        <w:numPr>
          <w:ilvl w:val="0"/>
          <w:numId w:val="4"/>
        </w:numPr>
      </w:pPr>
      <w:r>
        <w:rPr>
          <w:b/>
          <w:bCs/>
        </w:rPr>
        <w:t>Homophily</w:t>
      </w:r>
      <w:r>
        <w:t xml:space="preserve"> refers to the tendency of individuals to form connections with others that have similar attributes or characteristics [@mcphersonBirdsFeatherHomophily2001a; @neimeyerSimilarityAttractionLongitudinal1988].</w:t>
      </w:r>
    </w:p>
    <w:p w14:paraId="2E950BA0" w14:textId="77777777" w:rsidR="00F56F01" w:rsidRDefault="006160B3">
      <w:pPr>
        <w:numPr>
          <w:ilvl w:val="0"/>
          <w:numId w:val="4"/>
        </w:numPr>
      </w:pPr>
      <w:r>
        <w:rPr>
          <w:b/>
          <w:bCs/>
        </w:rPr>
        <w:lastRenderedPageBreak/>
        <w:t>Induction</w:t>
      </w:r>
      <w:r>
        <w:t xml:space="preserve"> refers to people influencing one another such that lonely individuals may contribute to the spread of loneliness in their immediate environment. Induction consists of three pathways: cognitive, behavioral, and emotional contagion. The cognitive pathway suggests that loneliness arises from a mismatch between individuals’ social network expectations and their actual social experiences [@peplauPerspectivesLoneliness1982; @rookPromotingSocialBonding1984; @wheelerLonelinessSocialInteraction1983]. The behavioral pathway posits that lonely individuals may behave in ways that decrease relationship quality with others, thereby increasing induction in their surroundings [@rotenbergLonelinessInterpersonalTrust1994; @yavuzerRelationshipsAmongstAggression2019]. The emotional contagion pathway proposes that nonverbal communication between individuals may lead to converging emotions [@hatfieldEmotionalContagion1993; @kiuruDepressionContagiousTest2012].</w:t>
      </w:r>
    </w:p>
    <w:p w14:paraId="26EBB3B9" w14:textId="77777777" w:rsidR="00F56F01" w:rsidRDefault="006160B3">
      <w:pPr>
        <w:numPr>
          <w:ilvl w:val="0"/>
          <w:numId w:val="4"/>
        </w:numPr>
      </w:pPr>
      <w:r>
        <w:rPr>
          <w:b/>
          <w:bCs/>
        </w:rPr>
        <w:t>Shared environment</w:t>
      </w:r>
      <w:r>
        <w:t xml:space="preserve"> refers to connected individuals having similar exposures to factors contributing to loneliness [@sawirLonelinessInternationalStudents2008; @bartelsGeneticEnvironmentalContributions2008].</w:t>
      </w:r>
    </w:p>
    <w:p w14:paraId="3B5A7555" w14:textId="4F0C2A2F" w:rsidR="00F56F01" w:rsidRDefault="006160B3">
      <w:commentRangeStart w:id="150"/>
      <w:r>
        <w:t>This theoretical framework remains untested.</w:t>
      </w:r>
      <w:commentRangeEnd w:id="150"/>
      <w:r w:rsidR="000E334D">
        <w:rPr>
          <w:rStyle w:val="CommentReference"/>
          <w:rFonts w:ascii="Times New Roman" w:eastAsia="Times New Roman" w:hAnsi="Times New Roman" w:cs="Times New Roman"/>
        </w:rPr>
        <w:commentReference w:id="150"/>
      </w:r>
      <w:r>
        <w:t xml:space="preserve"> Understanding these mechanisms may facilitate targeted interventions to promote social integration and potentially lead to a sustainable reduction of loneliness on a network level. Our research explores the relationship between homophily and induction processes in social networks. To this aim, we first assess whether </w:t>
      </w:r>
      <w:ins w:id="151" w:author="Olde Rikkert, Marcel" w:date="2023-07-08T12:42:00Z">
        <w:r w:rsidR="000F7F26">
          <w:t xml:space="preserve">a specifically </w:t>
        </w:r>
      </w:ins>
      <w:ins w:id="152" w:author="Olde Rikkert, Marcel" w:date="2023-07-08T12:43:00Z">
        <w:r w:rsidR="000F7F26">
          <w:t xml:space="preserve">for subjective loneliness developed agent based </w:t>
        </w:r>
      </w:ins>
      <w:del w:id="153" w:author="Olde Rikkert, Marcel" w:date="2023-07-08T12:43:00Z">
        <w:r w:rsidDel="000F7F26">
          <w:delText xml:space="preserve">the </w:delText>
        </w:r>
      </w:del>
      <w:r>
        <w:t>model</w:t>
      </w:r>
      <w:ins w:id="154" w:author="Olde Rikkert, Marcel" w:date="2023-07-08T12:49:00Z">
        <w:r w:rsidR="00250340">
          <w:t xml:space="preserve"> (ABM)</w:t>
        </w:r>
      </w:ins>
      <w:r>
        <w:t xml:space="preserve"> can replicate the "three degrees of influence" as a way of measuring clustering</w:t>
      </w:r>
      <w:ins w:id="155" w:author="Olde Rikkert, Marcel" w:date="2023-07-08T12:43:00Z">
        <w:r w:rsidR="000F7F26">
          <w:t xml:space="preserve">, </w:t>
        </w:r>
      </w:ins>
      <w:ins w:id="156" w:author="Olde Rikkert, Marcel" w:date="2023-07-08T12:44:00Z">
        <w:r w:rsidR="000F7F26">
          <w:t xml:space="preserve">as suggested before by </w:t>
        </w:r>
        <w:r w:rsidR="00250340">
          <w:t xml:space="preserve">Cacioppo. He pointed out/ </w:t>
        </w:r>
      </w:ins>
      <w:ins w:id="157" w:author="Olde Rikkert, Marcel" w:date="2023-07-08T12:45:00Z">
        <w:r w:rsidR="00250340">
          <w:t xml:space="preserve">gave preliminary evidence </w:t>
        </w:r>
        <w:commentRangeStart w:id="158"/>
        <w:r w:rsidR="00250340">
          <w:t>for</w:t>
        </w:r>
        <w:commentRangeEnd w:id="158"/>
        <w:r w:rsidR="00250340">
          <w:rPr>
            <w:rStyle w:val="CommentReference"/>
            <w:rFonts w:ascii="Times New Roman" w:eastAsia="Times New Roman" w:hAnsi="Times New Roman" w:cs="Times New Roman"/>
          </w:rPr>
          <w:commentReference w:id="158"/>
        </w:r>
        <w:r w:rsidR="00250340">
          <w:t xml:space="preserve"> </w:t>
        </w:r>
      </w:ins>
      <w:ins w:id="159" w:author="Olde Rikkert, Marcel" w:date="2023-07-08T12:43:00Z">
        <w:r w:rsidR="000F7F26">
          <w:t xml:space="preserve"> </w:t>
        </w:r>
      </w:ins>
      <w:r>
        <w:t xml:space="preserve">. </w:t>
      </w:r>
      <w:commentRangeStart w:id="160"/>
      <w:r>
        <w:t xml:space="preserve">We assess the sufficiency or necessity of </w:t>
      </w:r>
      <w:commentRangeStart w:id="161"/>
      <w:r>
        <w:t>inductive pathways in inducing</w:t>
      </w:r>
      <w:commentRangeEnd w:id="161"/>
      <w:r w:rsidR="00685AFC">
        <w:rPr>
          <w:rStyle w:val="CommentReference"/>
          <w:rFonts w:ascii="Times New Roman" w:eastAsia="Times New Roman" w:hAnsi="Times New Roman" w:cs="Times New Roman"/>
        </w:rPr>
        <w:commentReference w:id="161"/>
      </w:r>
      <w:r>
        <w:t xml:space="preserve"> subjective loneliness clustering while considering varying levels of homophily.</w:t>
      </w:r>
      <w:commentRangeEnd w:id="160"/>
      <w:r w:rsidR="00685AFC">
        <w:rPr>
          <w:rStyle w:val="CommentReference"/>
          <w:rFonts w:ascii="Times New Roman" w:eastAsia="Times New Roman" w:hAnsi="Times New Roman" w:cs="Times New Roman"/>
        </w:rPr>
        <w:commentReference w:id="160"/>
      </w:r>
    </w:p>
    <w:p w14:paraId="18540F67" w14:textId="515756D4" w:rsidR="00F56F01" w:rsidRDefault="006160B3">
      <w:r>
        <w:t xml:space="preserve">We </w:t>
      </w:r>
      <w:del w:id="162" w:author="Corten, R. (Rense)" w:date="2023-07-10T16:12:00Z">
        <w:r w:rsidDel="000E334D">
          <w:delText xml:space="preserve">utilize </w:delText>
        </w:r>
      </w:del>
      <w:ins w:id="163" w:author="Corten, R. (Rense)" w:date="2023-07-10T16:12:00Z">
        <w:r w:rsidR="000E334D">
          <w:t xml:space="preserve">develop </w:t>
        </w:r>
      </w:ins>
      <w:r>
        <w:t>an agent-based model to simulate the interaction between individuals within a shared environment. With th</w:t>
      </w:r>
      <w:ins w:id="164" w:author="Corten, R. (Rense)" w:date="2023-07-10T16:12:00Z">
        <w:r w:rsidR="000E334D">
          <w:t>e</w:t>
        </w:r>
      </w:ins>
      <w:del w:id="165" w:author="Corten, R. (Rense)" w:date="2023-07-10T16:12:00Z">
        <w:r w:rsidDel="000E334D">
          <w:delText>is</w:delText>
        </w:r>
      </w:del>
      <w:r>
        <w:t xml:space="preserve"> simplifying assumption that the simulated population exists within the same environment, we can more easily test the interaction between homophily and induction.</w:t>
      </w:r>
    </w:p>
    <w:p w14:paraId="6BDFADDE" w14:textId="77777777" w:rsidR="00F56F01" w:rsidRDefault="006160B3">
      <w:commentRangeStart w:id="166"/>
      <w:r>
        <w:t>We hypothesize</w:t>
      </w:r>
      <w:commentRangeEnd w:id="166"/>
      <w:r w:rsidR="000E334D">
        <w:rPr>
          <w:rStyle w:val="CommentReference"/>
          <w:rFonts w:ascii="Times New Roman" w:eastAsia="Times New Roman" w:hAnsi="Times New Roman" w:cs="Times New Roman"/>
        </w:rPr>
        <w:commentReference w:id="166"/>
      </w:r>
      <w:r>
        <w:t xml:space="preserve"> that the level of homophily plays a significant role in loneliness clustering. For instance, when a population exhibits a high level of homophily, lonely individuals tend to befriend others with similar levels of loneliness, leading to a reinforcing cycle that intensifies their loneliness. In contrast, when homophily is low, individuals are more integrated into a relatively healthier environment, reducing their negative impact on their surroundings and diminishing the likelihood of loneliness clustering.</w:t>
      </w:r>
    </w:p>
    <w:p w14:paraId="7F1E1A7A" w14:textId="547D1F7C" w:rsidR="00F56F01" w:rsidRDefault="006160B3">
      <w:r>
        <w:t xml:space="preserve">By examining these dynamics, we hope to understand better the factors contributing to loneliness clustering in social networks. Ultimately, our findings can </w:t>
      </w:r>
      <w:ins w:id="167" w:author="Corten, R. (Rense)" w:date="2023-07-10T16:23:00Z">
        <w:r w:rsidR="00EC1D64">
          <w:t xml:space="preserve">generate new hypotheses for empirical research, and </w:t>
        </w:r>
      </w:ins>
      <w:r>
        <w:t>inform strategies and interventions aimed at reducing loneliness and promoting healthier connections among individuals.</w:t>
      </w:r>
    </w:p>
    <w:p w14:paraId="40EAABD6" w14:textId="77777777" w:rsidR="00F56F01" w:rsidRDefault="006160B3">
      <w:bookmarkStart w:id="168" w:name="sec:methods"/>
      <w:bookmarkEnd w:id="133"/>
      <w:r>
        <w:t>Model</w:t>
      </w:r>
    </w:p>
    <w:p w14:paraId="05CF11C7" w14:textId="77777777" w:rsidR="00F56F01" w:rsidRDefault="006160B3">
      <w:r>
        <w:lastRenderedPageBreak/>
        <w:t xml:space="preserve">This section provides a functional description of the model needed </w:t>
      </w:r>
      <w:commentRangeStart w:id="169"/>
      <w:r>
        <w:t>to</w:t>
      </w:r>
      <w:commentRangeEnd w:id="169"/>
      <w:r w:rsidR="00250340">
        <w:rPr>
          <w:rStyle w:val="CommentReference"/>
          <w:rFonts w:ascii="Times New Roman" w:eastAsia="Times New Roman" w:hAnsi="Times New Roman" w:cs="Times New Roman"/>
        </w:rPr>
        <w:commentReference w:id="169"/>
      </w:r>
      <w:r>
        <w:t xml:space="preserve"> understand the results. Additional details are available in the Extended Methods in Appendix </w:t>
      </w:r>
      <w:hyperlink w:anchor="sec:extendedmethods">
        <w:r>
          <w:rPr>
            <w:rStyle w:val="Hyperlink"/>
          </w:rPr>
          <w:t>A</w:t>
        </w:r>
      </w:hyperlink>
      <w:r>
        <w:t xml:space="preserve">. An overview and justification of the assumed model parameters can be found in table </w:t>
      </w:r>
      <w:hyperlink w:anchor="tab:parval">
        <w:r>
          <w:rPr>
            <w:rStyle w:val="Hyperlink"/>
          </w:rPr>
          <w:t>2</w:t>
        </w:r>
      </w:hyperlink>
      <w:r>
        <w:t>.</w:t>
      </w:r>
    </w:p>
    <w:p w14:paraId="73E9BB62" w14:textId="77777777" w:rsidR="00F56F01" w:rsidRDefault="006160B3">
      <w:bookmarkStart w:id="170" w:name="agent-and-network-initiation"/>
      <w:r>
        <w:t>Agent and network initiation</w:t>
      </w:r>
    </w:p>
    <w:p w14:paraId="68C6925D" w14:textId="6C671682" w:rsidR="00F56F01" w:rsidRDefault="006160B3">
      <w:r>
        <w:t xml:space="preserve">Loneliness is </w:t>
      </w:r>
      <w:ins w:id="171" w:author="Olde Rikkert, Marcel" w:date="2023-07-08T12:48:00Z">
        <w:r w:rsidR="00250340">
          <w:t xml:space="preserve">proposed </w:t>
        </w:r>
      </w:ins>
      <w:ins w:id="172" w:author="Olde Rikkert, Marcel" w:date="2023-07-08T12:49:00Z">
        <w:r w:rsidR="00250340">
          <w:t xml:space="preserve">and quantified </w:t>
        </w:r>
      </w:ins>
      <w:ins w:id="173" w:author="Olde Rikkert, Marcel" w:date="2023-07-08T12:48:00Z">
        <w:r w:rsidR="00250340">
          <w:t xml:space="preserve">in the </w:t>
        </w:r>
      </w:ins>
      <w:proofErr w:type="spellStart"/>
      <w:ins w:id="174" w:author="Olde Rikkert, Marcel" w:date="2023-07-08T12:49:00Z">
        <w:r w:rsidR="00250340">
          <w:t>ABM</w:t>
        </w:r>
      </w:ins>
      <w:ins w:id="175" w:author="Olde Rikkert, Marcel" w:date="2023-07-08T12:48:00Z">
        <w:r w:rsidR="00250340">
          <w:t>l</w:t>
        </w:r>
        <w:proofErr w:type="spellEnd"/>
        <w:r w:rsidR="00250340">
          <w:t xml:space="preserve"> </w:t>
        </w:r>
      </w:ins>
      <w:del w:id="176" w:author="Olde Rikkert, Marcel" w:date="2023-07-08T12:49:00Z">
        <w:r w:rsidDel="00250340">
          <w:delText xml:space="preserve">quantified </w:delText>
        </w:r>
      </w:del>
      <w:r>
        <w:t>as social energy (</w:t>
      </w:r>
      <m:oMath>
        <m:r>
          <w:rPr>
            <w:rFonts w:ascii="Cambria Math" w:hAnsi="Cambria Math"/>
          </w:rPr>
          <m:t>e</m:t>
        </m:r>
      </m:oMath>
      <w:r>
        <w:t>) bound between 0 and 1 (</w:t>
      </w:r>
      <m:oMath>
        <m:r>
          <w:rPr>
            <w:rFonts w:ascii="Cambria Math" w:hAnsi="Cambria Math"/>
          </w:rPr>
          <m:t>0</m:t>
        </m:r>
        <m:r>
          <m:rPr>
            <m:sty m:val="p"/>
          </m:rPr>
          <w:rPr>
            <w:rFonts w:ascii="Cambria Math" w:hAnsi="Cambria Math"/>
          </w:rPr>
          <m:t>≤</m:t>
        </m:r>
        <m:r>
          <w:rPr>
            <w:rFonts w:ascii="Cambria Math" w:hAnsi="Cambria Math"/>
          </w:rPr>
          <m:t>e</m:t>
        </m:r>
        <m:r>
          <m:rPr>
            <m:sty m:val="p"/>
          </m:rPr>
          <w:rPr>
            <w:rFonts w:ascii="Cambria Math" w:hAnsi="Cambria Math"/>
          </w:rPr>
          <m:t>≤</m:t>
        </m:r>
        <m:r>
          <w:rPr>
            <w:rFonts w:ascii="Cambria Math" w:hAnsi="Cambria Math"/>
          </w:rPr>
          <m:t>1</m:t>
        </m:r>
      </m:oMath>
      <w:r>
        <w:t>), representing a person’s current social activity or engagement level. Lower social energy corresponds to greater loneliness</w:t>
      </w:r>
      <w:ins w:id="177" w:author="Olde Rikkert, Marcel" w:date="2023-07-08T12:50:00Z">
        <w:r w:rsidR="00250340">
          <w:t xml:space="preserve"> (table 1)</w:t>
        </w:r>
      </w:ins>
      <w:r>
        <w:t xml:space="preserve">. We present an agent-based model operating on a directed network comprising two subpopulations with </w:t>
      </w:r>
      <m:oMath>
        <m:r>
          <w:rPr>
            <w:rFonts w:ascii="Cambria Math" w:hAnsi="Cambria Math"/>
          </w:rPr>
          <m:t>N</m:t>
        </m:r>
        <m:r>
          <m:rPr>
            <m:sty m:val="p"/>
          </m:rPr>
          <w:rPr>
            <w:rFonts w:ascii="Cambria Math" w:hAnsi="Cambria Math"/>
          </w:rPr>
          <m:t>=</m:t>
        </m:r>
        <m:r>
          <w:rPr>
            <w:rFonts w:ascii="Cambria Math" w:hAnsi="Cambria Math"/>
          </w:rPr>
          <m:t>1000</m:t>
        </m:r>
      </m:oMath>
      <w:r>
        <w:t xml:space="preserve"> individuals in total, each characterized by the initial loneliness level of its individuals (high and low initial social energy).</w:t>
      </w:r>
      <w:commentRangeStart w:id="178"/>
      <w:r>
        <w:t xml:space="preserve"> Both subpopulations are assumed to be within the same shared environment.</w:t>
      </w:r>
      <w:commentRangeEnd w:id="178"/>
      <w:r w:rsidR="00EC1D64">
        <w:rPr>
          <w:rStyle w:val="CommentReference"/>
          <w:rFonts w:ascii="Times New Roman" w:eastAsia="Times New Roman" w:hAnsi="Times New Roman" w:cs="Times New Roman"/>
        </w:rPr>
        <w:commentReference w:id="178"/>
      </w:r>
      <w:r>
        <w:t xml:space="preserve"> This simplifying assumption removes the need to explicitly model the shared environment process, enabling a more straightforward analysis of the interplay between homophily and induction processes proposed in the theoretical framework by [@cacioppoAloneCrowdStructure2009].</w:t>
      </w:r>
    </w:p>
    <w:p w14:paraId="24E9EC0E" w14:textId="77777777" w:rsidR="00F56F01" w:rsidRDefault="006160B3">
      <w:bookmarkStart w:id="179" w:name="homophily"/>
      <w:r>
        <w:t>Homophily</w:t>
      </w:r>
    </w:p>
    <w:p w14:paraId="3D1188A3" w14:textId="364C0D65" w:rsidR="00F56F01" w:rsidRDefault="006160B3">
      <w:commentRangeStart w:id="180"/>
      <w:r>
        <w:t xml:space="preserve">Homophily is the </w:t>
      </w:r>
      <w:del w:id="181" w:author="Corten, R. (Rense)" w:date="2023-07-10T16:26:00Z">
        <w:r w:rsidDel="00EC1D64">
          <w:delText xml:space="preserve">observation </w:delText>
        </w:r>
      </w:del>
      <w:ins w:id="182" w:author="Corten, R. (Rense)" w:date="2023-07-10T16:26:00Z">
        <w:r w:rsidR="00EC1D64">
          <w:t xml:space="preserve">tendency </w:t>
        </w:r>
      </w:ins>
      <w:del w:id="183" w:author="Corten, R. (Rense)" w:date="2023-07-10T16:26:00Z">
        <w:r w:rsidDel="00EC1D64">
          <w:delText>that</w:delText>
        </w:r>
      </w:del>
      <w:ins w:id="184" w:author="Corten, R. (Rense)" w:date="2023-07-10T16:26:00Z">
        <w:r w:rsidR="00EC1D64">
          <w:t>of</w:t>
        </w:r>
      </w:ins>
      <w:r>
        <w:t xml:space="preserve"> individuals </w:t>
      </w:r>
      <w:del w:id="185" w:author="Corten, R. (Rense)" w:date="2023-07-10T16:26:00Z">
        <w:r w:rsidDel="00EC1D64">
          <w:delText>with</w:delText>
        </w:r>
      </w:del>
      <w:ins w:id="186" w:author="Corten, R. (Rense)" w:date="2023-07-10T16:26:00Z">
        <w:r w:rsidR="00EC1D64">
          <w:t>to associate with others with</w:t>
        </w:r>
      </w:ins>
      <w:r>
        <w:t xml:space="preserve"> similar traits</w:t>
      </w:r>
      <w:del w:id="187" w:author="Corten, R. (Rense)" w:date="2023-07-10T16:27:00Z">
        <w:r w:rsidDel="00EC1D64">
          <w:delText xml:space="preserve"> are more likely connected, with traits, </w:delText>
        </w:r>
      </w:del>
      <w:ins w:id="188" w:author="Corten, R. (Rense)" w:date="2023-07-10T16:27:00Z">
        <w:r w:rsidR="00EC1D64">
          <w:t xml:space="preserve"> (</w:t>
        </w:r>
      </w:ins>
      <w:r>
        <w:t>e.g., ethnicity and race</w:t>
      </w:r>
      <w:ins w:id="189" w:author="Corten, R. (Rense)" w:date="2023-07-10T16:27:00Z">
        <w:r w:rsidR="00EC1D64">
          <w:t>)</w:t>
        </w:r>
      </w:ins>
      <w:del w:id="190" w:author="Corten, R. (Rense)" w:date="2023-07-10T16:27:00Z">
        <w:r w:rsidDel="00EC1D64">
          <w:delText>,</w:delText>
        </w:r>
      </w:del>
      <w:r>
        <w:t xml:space="preserve"> </w:t>
      </w:r>
      <w:del w:id="191" w:author="Corten, R. (Rense)" w:date="2023-07-10T16:27:00Z">
        <w:r w:rsidDel="00EC1D64">
          <w:delText xml:space="preserve">contributing to shaping the social network </w:delText>
        </w:r>
      </w:del>
      <w:r>
        <w:t>[</w:t>
      </w:r>
      <w:commentRangeEnd w:id="180"/>
      <w:r w:rsidR="00EC1D64">
        <w:rPr>
          <w:rStyle w:val="CommentReference"/>
          <w:rFonts w:ascii="Times New Roman" w:eastAsia="Times New Roman" w:hAnsi="Times New Roman" w:cs="Times New Roman"/>
        </w:rPr>
        <w:commentReference w:id="180"/>
      </w:r>
      <w:r>
        <w:t xml:space="preserve">@mcphersonBirdsFeatherHomophily2001a]. </w:t>
      </w:r>
      <w:commentRangeStart w:id="192"/>
      <w:r>
        <w:t xml:space="preserve">Here, we take the social network as a consequence of this homophilic process, and </w:t>
      </w:r>
      <w:commentRangeEnd w:id="192"/>
      <w:r w:rsidR="00250340">
        <w:rPr>
          <w:rStyle w:val="CommentReference"/>
          <w:rFonts w:ascii="Times New Roman" w:eastAsia="Times New Roman" w:hAnsi="Times New Roman" w:cs="Times New Roman"/>
        </w:rPr>
        <w:commentReference w:id="192"/>
      </w:r>
      <w:r>
        <w:t xml:space="preserve">we initialize </w:t>
      </w:r>
      <w:commentRangeStart w:id="193"/>
      <w:r>
        <w:t>the population with a predefined level of homophily</w:t>
      </w:r>
      <w:commentRangeEnd w:id="193"/>
      <w:r w:rsidR="00EC1D64">
        <w:rPr>
          <w:rStyle w:val="CommentReference"/>
          <w:rFonts w:ascii="Times New Roman" w:eastAsia="Times New Roman" w:hAnsi="Times New Roman" w:cs="Times New Roman"/>
        </w:rPr>
        <w:commentReference w:id="193"/>
      </w:r>
      <w:r>
        <w:t xml:space="preserve">, i.e., a fixed </w:t>
      </w:r>
      <w:commentRangeStart w:id="194"/>
      <w:r>
        <w:t>structure</w:t>
      </w:r>
      <w:commentRangeEnd w:id="194"/>
      <w:r w:rsidR="00250340">
        <w:rPr>
          <w:rStyle w:val="CommentReference"/>
          <w:rFonts w:ascii="Times New Roman" w:eastAsia="Times New Roman" w:hAnsi="Times New Roman" w:cs="Times New Roman"/>
        </w:rPr>
        <w:commentReference w:id="194"/>
      </w:r>
      <w:r>
        <w:t xml:space="preserve">. We do this by attributing </w:t>
      </w:r>
      <w:commentRangeStart w:id="195"/>
      <w:r>
        <w:t>two arbitrary labels</w:t>
      </w:r>
      <w:commentRangeEnd w:id="195"/>
      <w:r w:rsidR="00250340">
        <w:rPr>
          <w:rStyle w:val="CommentReference"/>
          <w:rFonts w:ascii="Times New Roman" w:eastAsia="Times New Roman" w:hAnsi="Times New Roman" w:cs="Times New Roman"/>
        </w:rPr>
        <w:commentReference w:id="195"/>
      </w:r>
      <w:r>
        <w:t>, associated with a homophilic trait, to the individuals and tuning the modularity of the network based on those fixed labels (i.e., the respective subpopulations). We scale the modularity by a factor of 2 such that an initial value of -1 indicates complete avoidance of one’s subpopulation, 1 indicates exclusive interaction within one’s subpopulation, and 0 denotes random mixing between the two subpopulations.</w:t>
      </w:r>
    </w:p>
    <w:p w14:paraId="64B3ADDA" w14:textId="77777777" w:rsidR="00F56F01" w:rsidRDefault="006160B3">
      <w:r>
        <w:t xml:space="preserve">To generate networks of varying degrees of homophilic-trait modularity, we initialize the </w:t>
      </w:r>
      <w:commentRangeStart w:id="196"/>
      <w:r>
        <w:t>population with extreme modularity (</w:t>
      </w:r>
      <m:oMath>
        <m:r>
          <w:rPr>
            <w:rFonts w:ascii="Cambria Math" w:hAnsi="Cambria Math"/>
          </w:rPr>
          <m:t>Q</m:t>
        </m:r>
        <m:r>
          <m:rPr>
            <m:sty m:val="p"/>
          </m:rPr>
          <w:rPr>
            <w:rFonts w:ascii="Cambria Math" w:hAnsi="Cambria Math"/>
          </w:rPr>
          <m:t>=</m:t>
        </m:r>
        <m:r>
          <w:rPr>
            <w:rFonts w:ascii="Cambria Math" w:hAnsi="Cambria Math"/>
          </w:rPr>
          <m:t>1</m:t>
        </m:r>
      </m:oMath>
      <w:r>
        <w:t xml:space="preserve">) by creating two identical, unconnected components in the network, each characterized only by their homophilic-trait tag. Then, we rewire connections to affect modularity. Since the two subgraphs are identical, we randomly select a connection (same in both subgraphs) and rewire the pairs, turning two homophilic connections into two heterophilic ones. This process introduces entropy stepwise and, given that the network is large enough, will reach all modularity levels between 1 and -1. The value </w:t>
      </w:r>
      <m:oMath>
        <m:r>
          <w:rPr>
            <w:rFonts w:ascii="Cambria Math" w:hAnsi="Cambria Math"/>
          </w:rPr>
          <m:t>ρ</m:t>
        </m:r>
        <m:r>
          <m:rPr>
            <m:sty m:val="p"/>
          </m:rPr>
          <w:rPr>
            <w:rFonts w:ascii="Cambria Math" w:hAnsi="Cambria Math"/>
          </w:rPr>
          <m:t>=-</m:t>
        </m:r>
        <m:r>
          <w:rPr>
            <w:rFonts w:ascii="Cambria Math" w:hAnsi="Cambria Math"/>
          </w:rPr>
          <m:t>1</m:t>
        </m:r>
      </m:oMath>
      <w:r>
        <w:t xml:space="preserve"> is reached when the complete list is rewired, and the network is fully bipartite. For a visual representation of this process, we refer the reader to Figure </w:t>
      </w:r>
      <w:hyperlink w:anchor="fig:rewiring">
        <w:r>
          <w:rPr>
            <w:rStyle w:val="Hyperlink"/>
          </w:rPr>
          <w:t>7</w:t>
        </w:r>
      </w:hyperlink>
      <w:r>
        <w:t xml:space="preserve"> in Appendix </w:t>
      </w:r>
      <w:hyperlink w:anchor="sec:extendedmethods">
        <w:r>
          <w:rPr>
            <w:rStyle w:val="Hyperlink"/>
          </w:rPr>
          <w:t>A</w:t>
        </w:r>
      </w:hyperlink>
      <w:commentRangeEnd w:id="196"/>
      <w:r w:rsidR="005C165E">
        <w:rPr>
          <w:rStyle w:val="CommentReference"/>
          <w:rFonts w:ascii="Times New Roman" w:eastAsia="Times New Roman" w:hAnsi="Times New Roman" w:cs="Times New Roman"/>
        </w:rPr>
        <w:commentReference w:id="196"/>
      </w:r>
      <w:r>
        <w:t>.</w:t>
      </w:r>
    </w:p>
    <w:p w14:paraId="5C217FD3" w14:textId="77777777" w:rsidR="00F56F01" w:rsidRDefault="006160B3">
      <w:r>
        <w:t>Finally, to understand whether low social energy can cluster, we map the initial levels to the homophilic trait (thus, individuals with different traits start with distinct social energy levels).</w:t>
      </w:r>
    </w:p>
    <w:p w14:paraId="0C31B69E" w14:textId="77777777" w:rsidR="00F56F01" w:rsidRDefault="006160B3">
      <w:bookmarkStart w:id="197" w:name="state-update"/>
      <w:bookmarkEnd w:id="170"/>
      <w:bookmarkEnd w:id="179"/>
      <w:r>
        <w:t>State update</w:t>
      </w:r>
    </w:p>
    <w:p w14:paraId="6A3793A1" w14:textId="3AE44549" w:rsidR="00F56F01" w:rsidRDefault="006160B3">
      <w:r>
        <w:t>At each timestep</w:t>
      </w:r>
      <w:ins w:id="198" w:author="Olde Rikkert, Marcel" w:date="2023-07-08T12:56:00Z">
        <w:r w:rsidR="005C165E">
          <w:t xml:space="preserve"> o</w:t>
        </w:r>
      </w:ins>
      <w:ins w:id="199" w:author="Olde Rikkert, Marcel" w:date="2023-07-08T12:57:00Z">
        <w:r w:rsidR="005C165E">
          <w:t>f ABM simulation</w:t>
        </w:r>
      </w:ins>
      <w:r>
        <w:t xml:space="preserve">, all agents simultaneously update their energy levels based on the three sociopsychological induction processes proposed by [@cacioppoAloneCrowdStructure2009]. The relative influence of each pathway can be adjusted, </w:t>
      </w:r>
      <w:r>
        <w:lastRenderedPageBreak/>
        <w:t xml:space="preserve">allowing for their strengths </w:t>
      </w:r>
      <w:ins w:id="200" w:author="Olde Rikkert, Marcel" w:date="2023-07-08T12:57:00Z">
        <w:r w:rsidR="005C165E">
          <w:t xml:space="preserve">(see table 1 &amp;2) </w:t>
        </w:r>
      </w:ins>
      <w:r>
        <w:t>to range from 0 (i.e., the pathway does not influence the agents’ energy) to 1 (i.e., the pathway is solely responsible for changes in the agents’ energy) in a linear combination. The sociopsychological state and the interactions with other agents in the network determine an agent’s energy level update.</w:t>
      </w:r>
    </w:p>
    <w:p w14:paraId="71276539" w14:textId="77777777" w:rsidR="00F56F01" w:rsidRDefault="006160B3">
      <w:bookmarkStart w:id="201" w:name="cognitive-pathway"/>
      <w:commentRangeStart w:id="202"/>
      <w:r>
        <w:t>Cognitive pathway</w:t>
      </w:r>
      <w:commentRangeEnd w:id="202"/>
      <w:r w:rsidR="005C165E">
        <w:rPr>
          <w:rStyle w:val="CommentReference"/>
          <w:rFonts w:ascii="Times New Roman" w:eastAsia="Times New Roman" w:hAnsi="Times New Roman" w:cs="Times New Roman"/>
        </w:rPr>
        <w:commentReference w:id="202"/>
      </w:r>
    </w:p>
    <w:p w14:paraId="0F631E77" w14:textId="77777777" w:rsidR="00F56F01" w:rsidRDefault="006160B3">
      <w:r>
        <w:t>The cognitive pathway states that loneliness can arise from a discrepancy between the expectation and the perception of one’s connection to their social network. This perception is affected by interactions with others and can change over time [@peplauBLUEPRINTSOCIALPSYCHOLOGICAL1979; @cacioppoAloneCrowdStructure2009; @peplauPerspectivesLoneliness1982; @rookPromotingSocialBonding1984; @wheelerLonelinessSocialInteraction1983]. To model this process, we consider the interplay between social energy and perceived connectivity with one’s social network. Perceived social connectivity reflects how connected a person feels to their social environment.</w:t>
      </w:r>
    </w:p>
    <w:p w14:paraId="68947E4A" w14:textId="1DE05A04" w:rsidR="00F56F01" w:rsidRDefault="006160B3">
      <w:r>
        <w:t>Our model considers that perceived social connectivity decays over time while social energy rebuilds it</w:t>
      </w:r>
      <w:ins w:id="203" w:author="Olde Rikkert, Marcel" w:date="2023-07-08T12:58:00Z">
        <w:r w:rsidR="005C165E">
          <w:t xml:space="preserve"> (see appendix f</w:t>
        </w:r>
      </w:ins>
      <w:ins w:id="204" w:author="Olde Rikkert, Marcel" w:date="2023-07-08T12:59:00Z">
        <w:r w:rsidR="005C165E">
          <w:t>or the mathematical formula in the model: ).</w:t>
        </w:r>
      </w:ins>
      <w:r>
        <w:t xml:space="preserve">. Suppose a person has no social energy </w:t>
      </w:r>
      <w:ins w:id="205" w:author="Olde Rikkert, Marcel" w:date="2023-07-08T13:00:00Z">
        <w:r w:rsidR="005C165E">
          <w:t xml:space="preserve">left </w:t>
        </w:r>
      </w:ins>
      <w:r>
        <w:t>to engage with others. Then, their perceived social connectivity will gradually decrease at a fixed decay rate. A higher decay rate means a person’s perceived social connectivity will decrease more rapidly without social energy. Social energy will rebuild this. The intuition here is that one needs to put social energy into upholding social relationships; without it, there will be a gradual reduction in (perceived) connectivity. This perceived social connectivity also feeds back into social energy. The difference between a person’s perceived social connectivity and the average connectivity of their neighbors (i.e., the expectation of how their social connectivity should be) determines the rate of change in social energy at any given time.</w:t>
      </w:r>
    </w:p>
    <w:p w14:paraId="23BDCC87" w14:textId="77777777" w:rsidR="00F56F01" w:rsidRDefault="006160B3">
      <w:bookmarkStart w:id="206" w:name="behavioral-pathway"/>
      <w:bookmarkEnd w:id="201"/>
      <w:r>
        <w:t>Behavioral pathway</w:t>
      </w:r>
    </w:p>
    <w:p w14:paraId="435C233F" w14:textId="064F89E9" w:rsidR="00F56F01" w:rsidRDefault="006160B3">
      <w:r>
        <w:t xml:space="preserve">Loneliness can lead individuals to act less trustingly and more hostile toward others, potentially harming relationships and perpetuating loneliness [@rotenbergLonelinessInterpersonalTrust1994; @yavuzerRelationshipsAmongstAggression2019]. We model this by calculating neighboring nodes’ energy contributions </w:t>
      </w:r>
      <w:ins w:id="207" w:author="Olde Rikkert, Marcel" w:date="2023-07-08T13:01:00Z">
        <w:r w:rsidR="005C165E">
          <w:t xml:space="preserve">to the index persons </w:t>
        </w:r>
      </w:ins>
      <w:r>
        <w:t>based on their number of outgoing connections. Nodes with fewer connections can allocate relatively more energy to a friend. Furthermore, we incorporate a threshold to determine when an agent is considered lonely and may exhibit less trusting and more hostile behavior. This threshold determines when one starts to have a negative impact on its surroundings. Finally, the contribution of others is weighted by the social energy of the agent itself, illustrating that the energy levels of both the individual and their neighbors influence one another. An individual with low social energy becomes less receptive to others, down-regulating the effect of others on the individual.</w:t>
      </w:r>
    </w:p>
    <w:p w14:paraId="40C0F750" w14:textId="77777777" w:rsidR="00F56F01" w:rsidRDefault="006160B3">
      <w:bookmarkStart w:id="208" w:name="emotional-contagion-pathway"/>
      <w:bookmarkEnd w:id="206"/>
      <w:r>
        <w:t>Emotional contagion pathway</w:t>
      </w:r>
    </w:p>
    <w:p w14:paraId="45DC8038" w14:textId="77777777" w:rsidR="00F56F01" w:rsidRDefault="006160B3">
      <w:r>
        <w:t xml:space="preserve">Individuals may experience a convergence of emotions through (non)verbal communication [@hatfieldEmotionalContagion1993; @kiuruDepressionContagiousTest2012]. For example, facial expressions, vocalizations, postures, and movements can influence others in one’s </w:t>
      </w:r>
      <w:r>
        <w:lastRenderedPageBreak/>
        <w:t>immediate environment to become more lonely, leading to a convergence of emotions. Therefore, we assume that individuals will converge toward the mean energy for the emotional contagion pathway upon interaction.</w:t>
      </w:r>
    </w:p>
    <w:tbl>
      <w:tblPr>
        <w:tblW w:w="0" w:type="auto"/>
        <w:jc w:val="center"/>
        <w:tblLook w:val="0600" w:firstRow="0" w:lastRow="0" w:firstColumn="0" w:lastColumn="0" w:noHBand="1" w:noVBand="1"/>
      </w:tblPr>
      <w:tblGrid>
        <w:gridCol w:w="4320"/>
        <w:gridCol w:w="4320"/>
      </w:tblGrid>
      <w:tr w:rsidR="00F56F01" w14:paraId="1970FDF1" w14:textId="77777777">
        <w:trPr>
          <w:jc w:val="center"/>
        </w:trPr>
        <w:tc>
          <w:tcPr>
            <w:tcW w:w="0" w:type="auto"/>
          </w:tcPr>
          <w:p w14:paraId="372FBB1D" w14:textId="77777777" w:rsidR="00F56F01" w:rsidRDefault="006160B3">
            <w:pPr>
              <w:jc w:val="center"/>
            </w:pPr>
            <w:r>
              <w:rPr>
                <w:noProof/>
              </w:rPr>
              <w:drawing>
                <wp:inline distT="0" distB="0" distL="0" distR="0" wp14:anchorId="0F81D6F4" wp14:editId="0320197F">
                  <wp:extent cx="2743200" cy="2649457"/>
                  <wp:effectExtent l="0" t="0" r="0" b="0"/>
                  <wp:docPr id="26" name="Picture"/>
                  <wp:cNvGraphicFramePr/>
                  <a:graphic xmlns:a="http://schemas.openxmlformats.org/drawingml/2006/main">
                    <a:graphicData uri="http://schemas.openxmlformats.org/drawingml/2006/picture">
                      <pic:pic xmlns:pic="http://schemas.openxmlformats.org/drawingml/2006/picture">
                        <pic:nvPicPr>
                          <pic:cNvPr id="27" name="Picture" descr="Images/methods/explanation_doi.png"/>
                          <pic:cNvPicPr>
                            <a:picLocks noChangeAspect="1" noChangeArrowheads="1"/>
                          </pic:cNvPicPr>
                        </pic:nvPicPr>
                        <pic:blipFill>
                          <a:blip r:embed="rId11"/>
                          <a:stretch>
                            <a:fillRect/>
                          </a:stretch>
                        </pic:blipFill>
                        <pic:spPr bwMode="auto">
                          <a:xfrm>
                            <a:off x="0" y="0"/>
                            <a:ext cx="2743200" cy="2649457"/>
                          </a:xfrm>
                          <a:prstGeom prst="rect">
                            <a:avLst/>
                          </a:prstGeom>
                          <a:noFill/>
                          <a:ln w="9525">
                            <a:noFill/>
                            <a:headEnd/>
                            <a:tailEnd/>
                          </a:ln>
                        </pic:spPr>
                      </pic:pic>
                    </a:graphicData>
                  </a:graphic>
                </wp:inline>
              </w:drawing>
            </w:r>
          </w:p>
          <w:p w14:paraId="3D2A080D" w14:textId="3DE9599A" w:rsidR="00F56F01" w:rsidRDefault="003A7782">
            <w:pPr>
              <w:jc w:val="center"/>
            </w:pPr>
            <w:commentRangeStart w:id="209"/>
            <w:ins w:id="210" w:author="Olde Rikkert, Marcel" w:date="2023-07-08T13:14:00Z">
              <w:r>
                <w:t xml:space="preserve">Virtual simulation </w:t>
              </w:r>
            </w:ins>
            <w:commentRangeEnd w:id="209"/>
            <w:r w:rsidR="00A3717B">
              <w:rPr>
                <w:rStyle w:val="CommentReference"/>
                <w:rFonts w:ascii="Times New Roman" w:eastAsia="Times New Roman" w:hAnsi="Times New Roman" w:cs="Times New Roman"/>
              </w:rPr>
              <w:commentReference w:id="209"/>
            </w:r>
            <w:del w:id="211" w:author="Olde Rikkert, Marcel" w:date="2023-07-08T13:14:00Z">
              <w:r w:rsidR="006160B3" w:rsidDel="003A7782">
                <w:delText>E</w:delText>
              </w:r>
            </w:del>
            <w:ins w:id="212" w:author="Olde Rikkert, Marcel" w:date="2023-07-08T13:14:00Z">
              <w:r>
                <w:t>e</w:t>
              </w:r>
            </w:ins>
            <w:r w:rsidR="006160B3">
              <w:t xml:space="preserve">xample of how a single focal node, or individual, can align itself with respect to their homophilic trait at different distances </w:t>
            </w:r>
            <m:oMath>
              <m:sSub>
                <m:sSubPr>
                  <m:ctrlPr>
                    <w:rPr>
                      <w:rFonts w:ascii="Cambria Math" w:hAnsi="Cambria Math"/>
                    </w:rPr>
                  </m:ctrlPr>
                </m:sSubPr>
                <m:e>
                  <m:r>
                    <w:rPr>
                      <w:rFonts w:ascii="Cambria Math" w:hAnsi="Cambria Math"/>
                    </w:rPr>
                    <m:t>d</m:t>
                  </m:r>
                </m:e>
                <m:sub>
                  <m:r>
                    <m:rPr>
                      <m:sty m:val="p"/>
                    </m:rPr>
                    <w:rPr>
                      <w:rFonts w:ascii="Cambria Math" w:hAnsi="Cambria Math"/>
                    </w:rPr>
                    <m:t>#</m:t>
                  </m:r>
                </m:sub>
              </m:sSub>
            </m:oMath>
            <w:r w:rsidR="006160B3">
              <w:t xml:space="preserve"> with their neighbors.</w:t>
            </w:r>
          </w:p>
        </w:tc>
        <w:tc>
          <w:tcPr>
            <w:tcW w:w="0" w:type="auto"/>
          </w:tcPr>
          <w:p w14:paraId="10839D43" w14:textId="77777777" w:rsidR="00F56F01" w:rsidRDefault="006160B3">
            <w:pPr>
              <w:jc w:val="center"/>
            </w:pPr>
            <w:r>
              <w:rPr>
                <w:noProof/>
              </w:rPr>
              <w:drawing>
                <wp:inline distT="0" distB="0" distL="0" distR="0" wp14:anchorId="017EE23A" wp14:editId="7BB96A50">
                  <wp:extent cx="2743200" cy="2057399"/>
                  <wp:effectExtent l="0" t="0" r="0" b="0"/>
                  <wp:docPr id="29" name="Picture"/>
                  <wp:cNvGraphicFramePr/>
                  <a:graphic xmlns:a="http://schemas.openxmlformats.org/drawingml/2006/main">
                    <a:graphicData uri="http://schemas.openxmlformats.org/drawingml/2006/picture">
                      <pic:pic xmlns:pic="http://schemas.openxmlformats.org/drawingml/2006/picture">
                        <pic:nvPicPr>
                          <pic:cNvPr id="30" name="Picture" descr="Images/methods/explanation_doi_bars.png"/>
                          <pic:cNvPicPr>
                            <a:picLocks noChangeAspect="1" noChangeArrowheads="1"/>
                          </pic:cNvPicPr>
                        </pic:nvPicPr>
                        <pic:blipFill>
                          <a:blip r:embed="rId12"/>
                          <a:stretch>
                            <a:fillRect/>
                          </a:stretch>
                        </pic:blipFill>
                        <pic:spPr bwMode="auto">
                          <a:xfrm>
                            <a:off x="0" y="0"/>
                            <a:ext cx="2743200" cy="2057399"/>
                          </a:xfrm>
                          <a:prstGeom prst="rect">
                            <a:avLst/>
                          </a:prstGeom>
                          <a:noFill/>
                          <a:ln w="9525">
                            <a:noFill/>
                            <a:headEnd/>
                            <a:tailEnd/>
                          </a:ln>
                        </pic:spPr>
                      </pic:pic>
                    </a:graphicData>
                  </a:graphic>
                </wp:inline>
              </w:drawing>
            </w:r>
          </w:p>
          <w:p w14:paraId="2434D235" w14:textId="77777777" w:rsidR="00F56F01" w:rsidRDefault="006160B3">
            <w:pPr>
              <w:jc w:val="center"/>
            </w:pPr>
            <w:r>
              <w:t xml:space="preserve">Pearson correlation over distance </w:t>
            </w:r>
            <m:oMath>
              <m:sSub>
                <m:sSubPr>
                  <m:ctrlPr>
                    <w:rPr>
                      <w:rFonts w:ascii="Cambria Math" w:hAnsi="Cambria Math"/>
                    </w:rPr>
                  </m:ctrlPr>
                </m:sSubPr>
                <m:e>
                  <m:r>
                    <w:rPr>
                      <w:rFonts w:ascii="Cambria Math" w:hAnsi="Cambria Math"/>
                    </w:rPr>
                    <m:t>d</m:t>
                  </m:r>
                </m:e>
                <m:sub>
                  <m:r>
                    <m:rPr>
                      <m:sty m:val="p"/>
                    </m:rPr>
                    <w:rPr>
                      <w:rFonts w:ascii="Cambria Math" w:hAnsi="Cambria Math"/>
                    </w:rPr>
                    <m:t>#</m:t>
                  </m:r>
                </m:sub>
              </m:sSub>
            </m:oMath>
            <w:r>
              <w:t xml:space="preserve"> taken over all focal nodes and their respective neighbors at each distance. Maximum degree of influence equals the largest distance with positive correlation (</w:t>
            </w:r>
            <m:oMath>
              <m:r>
                <m:rPr>
                  <m:nor/>
                </m:rPr>
                <m:t>mDOI</m:t>
              </m:r>
              <m:r>
                <m:rPr>
                  <m:sty m:val="p"/>
                </m:rPr>
                <w:rPr>
                  <w:rFonts w:ascii="Cambria Math" w:hAnsi="Cambria Math"/>
                </w:rPr>
                <m:t>=</m:t>
              </m:r>
              <m:r>
                <w:rPr>
                  <w:rFonts w:ascii="Cambria Math" w:hAnsi="Cambria Math"/>
                </w:rPr>
                <m:t>3</m:t>
              </m:r>
            </m:oMath>
            <w:r>
              <w:t>).</w:t>
            </w:r>
          </w:p>
        </w:tc>
      </w:tr>
    </w:tbl>
    <w:p w14:paraId="1ECAD35B" w14:textId="77777777" w:rsidR="00F56F01" w:rsidRDefault="006160B3">
      <w:commentRangeStart w:id="213"/>
      <w:r>
        <w:t>Figure 1</w:t>
      </w:r>
      <w:commentRangeEnd w:id="213"/>
      <w:r w:rsidR="003A7782">
        <w:rPr>
          <w:rStyle w:val="CommentReference"/>
          <w:rFonts w:ascii="Times New Roman" w:eastAsia="Times New Roman" w:hAnsi="Times New Roman" w:cs="Times New Roman"/>
        </w:rPr>
        <w:commentReference w:id="213"/>
      </w:r>
      <w:r>
        <w:t>: Example of how the maximum degree of influence (mDOI) is calculated.</w:t>
      </w:r>
    </w:p>
    <w:p w14:paraId="661B0480" w14:textId="77777777" w:rsidR="00F56F01" w:rsidRDefault="006160B3">
      <w:bookmarkStart w:id="214" w:name="measuring-clustering"/>
      <w:bookmarkEnd w:id="197"/>
      <w:bookmarkEnd w:id="208"/>
      <w:r>
        <w:t>Measuring clustering</w:t>
      </w:r>
    </w:p>
    <w:p w14:paraId="3588966A" w14:textId="3DA27D1D" w:rsidR="00F56F01" w:rsidRDefault="006160B3">
      <w:r>
        <w:t xml:space="preserve">To quantify loneliness clustering and the inductive processes of loneliness, we test whether our model can replicate empirical findings. We assess whether any of the pathways replicates the "three degrees of influence" rule found in the body of work from Christakis and Fowler [@christakisSpreadObesityLarge2007; @christakisCollectiveDynamicsSmoking2008; @fowlerDynamicSpreadHappiness2008; @cacioppoAloneCrowdStructure2009]. Our metric for measuring influence </w:t>
      </w:r>
      <w:ins w:id="215" w:author="Olde Rikkert, Marcel" w:date="2023-07-08T13:05:00Z">
        <w:r w:rsidR="003A7782">
          <w:t>is</w:t>
        </w:r>
      </w:ins>
      <w:del w:id="216" w:author="Olde Rikkert, Marcel" w:date="2023-07-08T13:05:00Z">
        <w:r w:rsidDel="003A7782">
          <w:delText>was</w:delText>
        </w:r>
      </w:del>
      <w:r>
        <w:t xml:space="preserve"> the maximum degree of influence (mDOI), the largest network distance where the correlation of individuals self-organizing in the same trait is greater than zero. This method is derived from [@pinheiroOriginPeerInfluence2014] as this is less computationally intensive than the original methods used by [@cacioppoAloneCrowdStructure2009] and would theoretically yield the same results. An example of this decline in correlation over distance can be seen in Figure </w:t>
      </w:r>
      <w:hyperlink w:anchor="fig:doi_example">
        <w:r>
          <w:rPr>
            <w:rStyle w:val="Hyperlink"/>
          </w:rPr>
          <w:t>3</w:t>
        </w:r>
      </w:hyperlink>
      <w:r>
        <w:t>, where the Pearson correlation is calculated over the social energy of each focal individual compared to their neighbors at different distances.</w:t>
      </w:r>
    </w:p>
    <w:tbl>
      <w:tblPr>
        <w:tblW w:w="0" w:type="auto"/>
        <w:jc w:val="center"/>
        <w:tblLook w:val="0600" w:firstRow="0" w:lastRow="0" w:firstColumn="0" w:lastColumn="0" w:noHBand="1" w:noVBand="1"/>
      </w:tblPr>
      <w:tblGrid>
        <w:gridCol w:w="7560"/>
      </w:tblGrid>
      <w:tr w:rsidR="00F56F01" w14:paraId="016B5A23" w14:textId="77777777">
        <w:trPr>
          <w:jc w:val="center"/>
        </w:trPr>
        <w:tc>
          <w:tcPr>
            <w:tcW w:w="0" w:type="auto"/>
          </w:tcPr>
          <w:p w14:paraId="53FF3A45" w14:textId="77777777" w:rsidR="00F56F01" w:rsidRDefault="006160B3">
            <w:pPr>
              <w:jc w:val="center"/>
            </w:pPr>
            <w:r>
              <w:rPr>
                <w:noProof/>
              </w:rPr>
              <w:lastRenderedPageBreak/>
              <w:drawing>
                <wp:inline distT="0" distB="0" distL="0" distR="0" wp14:anchorId="13308C73" wp14:editId="4888D525">
                  <wp:extent cx="4663440" cy="3331028"/>
                  <wp:effectExtent l="0" t="0" r="0" b="0"/>
                  <wp:docPr id="34" name="Picture"/>
                  <wp:cNvGraphicFramePr/>
                  <a:graphic xmlns:a="http://schemas.openxmlformats.org/drawingml/2006/main">
                    <a:graphicData uri="http://schemas.openxmlformats.org/drawingml/2006/picture">
                      <pic:pic xmlns:pic="http://schemas.openxmlformats.org/drawingml/2006/picture">
                        <pic:nvPicPr>
                          <pic:cNvPr id="35" name="Picture" descr="Images/results/doi_over_pathways.png"/>
                          <pic:cNvPicPr>
                            <a:picLocks noChangeAspect="1" noChangeArrowheads="1"/>
                          </pic:cNvPicPr>
                        </pic:nvPicPr>
                        <pic:blipFill>
                          <a:blip r:embed="rId13"/>
                          <a:stretch>
                            <a:fillRect/>
                          </a:stretch>
                        </pic:blipFill>
                        <pic:spPr bwMode="auto">
                          <a:xfrm>
                            <a:off x="0" y="0"/>
                            <a:ext cx="4663440" cy="3331028"/>
                          </a:xfrm>
                          <a:prstGeom prst="rect">
                            <a:avLst/>
                          </a:prstGeom>
                          <a:noFill/>
                          <a:ln w="9525">
                            <a:noFill/>
                            <a:headEnd/>
                            <a:tailEnd/>
                          </a:ln>
                        </pic:spPr>
                      </pic:pic>
                    </a:graphicData>
                  </a:graphic>
                </wp:inline>
              </w:drawing>
            </w:r>
          </w:p>
        </w:tc>
      </w:tr>
    </w:tbl>
    <w:p w14:paraId="0E6DA7DE" w14:textId="77777777" w:rsidR="00F56F01" w:rsidRDefault="006160B3">
      <w:r>
        <w:t>Figure 2: The correlation of self-organization on social networks (</w:t>
      </w:r>
      <m:oMath>
        <m:sSub>
          <m:sSubPr>
            <m:ctrlPr>
              <w:rPr>
                <w:rFonts w:ascii="Cambria Math" w:hAnsi="Cambria Math"/>
              </w:rPr>
            </m:ctrlPr>
          </m:sSubPr>
          <m:e>
            <m:r>
              <w:rPr>
                <w:rFonts w:ascii="Cambria Math" w:hAnsi="Cambria Math"/>
              </w:rPr>
              <m:t>Q</m:t>
            </m:r>
          </m:e>
          <m:sub>
            <m:r>
              <w:rPr>
                <w:rFonts w:ascii="Cambria Math" w:hAnsi="Cambria Math"/>
              </w:rPr>
              <m:t>0</m:t>
            </m:r>
          </m:sub>
        </m:sSub>
        <m:r>
          <m:rPr>
            <m:sty m:val="p"/>
          </m:rPr>
          <w:rPr>
            <w:rFonts w:ascii="Cambria Math" w:hAnsi="Cambria Math"/>
          </w:rPr>
          <m:t>=</m:t>
        </m:r>
        <m:r>
          <w:rPr>
            <w:rFonts w:ascii="Cambria Math" w:hAnsi="Cambria Math"/>
          </w:rPr>
          <m:t>0.8</m:t>
        </m:r>
      </m:oMath>
      <w:r>
        <w:t xml:space="preserve">) across varying social distances for all three inductive pathways on their own. The cognitive pathway has a </w:t>
      </w:r>
      <m:oMath>
        <m:r>
          <m:rPr>
            <m:nor/>
          </m:rPr>
          <m:t>mDOI</m:t>
        </m:r>
        <m:r>
          <m:rPr>
            <m:sty m:val="p"/>
          </m:rPr>
          <w:rPr>
            <w:rFonts w:ascii="Cambria Math" w:hAnsi="Cambria Math"/>
          </w:rPr>
          <m:t>=</m:t>
        </m:r>
        <m:r>
          <w:rPr>
            <w:rFonts w:ascii="Cambria Math" w:hAnsi="Cambria Math"/>
          </w:rPr>
          <m:t>2</m:t>
        </m:r>
      </m:oMath>
      <w:r>
        <w:t xml:space="preserve">, while the behavioral and emotional contagion pathways have a </w:t>
      </w:r>
      <m:oMath>
        <m:r>
          <m:rPr>
            <m:nor/>
          </m:rPr>
          <m:t>mDOI</m:t>
        </m:r>
        <m:r>
          <m:rPr>
            <m:sty m:val="p"/>
          </m:rPr>
          <w:rPr>
            <w:rFonts w:ascii="Cambria Math" w:hAnsi="Cambria Math"/>
          </w:rPr>
          <m:t>=</m:t>
        </m:r>
        <m:r>
          <w:rPr>
            <w:rFonts w:ascii="Cambria Math" w:hAnsi="Cambria Math"/>
          </w:rPr>
          <m:t>3</m:t>
        </m:r>
      </m:oMath>
      <w:r>
        <w:t>, showing that the model is able to replicate the empirical findings of three degrees of influence.</w:t>
      </w:r>
    </w:p>
    <w:p w14:paraId="1FCD9724" w14:textId="3FC90970" w:rsidR="00F56F01" w:rsidDel="003A7782" w:rsidRDefault="006160B3">
      <w:pPr>
        <w:rPr>
          <w:del w:id="217" w:author="Olde Rikkert, Marcel" w:date="2023-07-08T13:08:00Z"/>
        </w:rPr>
      </w:pPr>
      <w:bookmarkStart w:id="218" w:name="results"/>
      <w:bookmarkEnd w:id="168"/>
      <w:bookmarkEnd w:id="214"/>
      <w:del w:id="219" w:author="Olde Rikkert, Marcel" w:date="2023-07-08T13:08:00Z">
        <w:r w:rsidDel="003A7782">
          <w:delText>Results</w:delText>
        </w:r>
      </w:del>
    </w:p>
    <w:p w14:paraId="2D2BF47E" w14:textId="77777777" w:rsidR="00F56F01" w:rsidRDefault="006160B3">
      <w:r>
        <w:t xml:space="preserve">We </w:t>
      </w:r>
      <w:commentRangeStart w:id="220"/>
      <w:r>
        <w:t xml:space="preserve">examined </w:t>
      </w:r>
      <w:commentRangeEnd w:id="220"/>
      <w:r w:rsidR="002A78E9">
        <w:rPr>
          <w:rStyle w:val="CommentReference"/>
          <w:rFonts w:ascii="Times New Roman" w:eastAsia="Times New Roman" w:hAnsi="Times New Roman" w:cs="Times New Roman"/>
        </w:rPr>
        <w:commentReference w:id="220"/>
      </w:r>
      <w:r>
        <w:t>the interactions between homophily and induction to understand the causal mechanisms contributing to the clustering of loneliness in social networks. Following the framework proposed by [@cacioppoAloneCrowdStructure2009], we assessed different configurations to investigate the reproducibility of the three degrees of influence observed empirically. We tested the maximum distance at which agents remained positively correlated or self-organized based on their social energy (i.e., the maximum degree of influence) across varying levels of initial homophily. Next, we analyzed the temporal dynamics of energy within subpopulations to quantify the differences among the inductive pathways and identify the pathway with the greatest influence on the system. This comprehensive approach provides insights into the underlying mechanisms shaping loneliness clustering in social networks.</w:t>
      </w:r>
    </w:p>
    <w:p w14:paraId="41621E11" w14:textId="77777777" w:rsidR="003A7782" w:rsidRDefault="003A7782" w:rsidP="003A7782">
      <w:pPr>
        <w:rPr>
          <w:ins w:id="221" w:author="Olde Rikkert, Marcel" w:date="2023-07-08T13:08:00Z"/>
        </w:rPr>
      </w:pPr>
      <w:bookmarkStart w:id="222" w:name="degree-of-influence"/>
      <w:commentRangeStart w:id="223"/>
      <w:ins w:id="224" w:author="Olde Rikkert, Marcel" w:date="2023-07-08T13:08:00Z">
        <w:r>
          <w:t>Results</w:t>
        </w:r>
        <w:commentRangeEnd w:id="223"/>
        <w:r>
          <w:rPr>
            <w:rStyle w:val="CommentReference"/>
            <w:rFonts w:ascii="Times New Roman" w:eastAsia="Times New Roman" w:hAnsi="Times New Roman" w:cs="Times New Roman"/>
          </w:rPr>
          <w:commentReference w:id="223"/>
        </w:r>
      </w:ins>
    </w:p>
    <w:p w14:paraId="0A4F4EA5" w14:textId="77777777" w:rsidR="00F56F01" w:rsidRDefault="006160B3">
      <w:r>
        <w:t>Degree of influence</w:t>
      </w:r>
    </w:p>
    <w:p w14:paraId="1F88C900" w14:textId="77777777" w:rsidR="00F56F01" w:rsidRDefault="006160B3">
      <w:r>
        <w:t xml:space="preserve">We assessed whether we could replicate the empirical finding of 3 degrees of influence. Figure </w:t>
      </w:r>
      <w:hyperlink w:anchor="fig:doi_over_pathways">
        <w:r>
          <w:rPr>
            <w:rStyle w:val="Hyperlink"/>
          </w:rPr>
          <w:t>4</w:t>
        </w:r>
      </w:hyperlink>
      <w:r>
        <w:t xml:space="preserve"> depicts the Pearson correlations over distance for each inductive pathway, normalized on the first degree of separation (i.e., distance = 1). This illustrates that the model can replicate between two (i.e., the cognitive pathway) or three degrees of influence on a highly homophilic network (</w:t>
      </w:r>
      <m:oMath>
        <m:sSub>
          <m:sSubPr>
            <m:ctrlPr>
              <w:rPr>
                <w:rFonts w:ascii="Cambria Math" w:hAnsi="Cambria Math"/>
              </w:rPr>
            </m:ctrlPr>
          </m:sSubPr>
          <m:e>
            <m:r>
              <w:rPr>
                <w:rFonts w:ascii="Cambria Math" w:hAnsi="Cambria Math"/>
              </w:rPr>
              <m:t>Q</m:t>
            </m:r>
          </m:e>
          <m:sub>
            <m:r>
              <w:rPr>
                <w:rFonts w:ascii="Cambria Math" w:hAnsi="Cambria Math"/>
              </w:rPr>
              <m:t>0</m:t>
            </m:r>
          </m:sub>
        </m:sSub>
        <m:r>
          <m:rPr>
            <m:sty m:val="p"/>
          </m:rPr>
          <w:rPr>
            <w:rFonts w:ascii="Cambria Math" w:hAnsi="Cambria Math"/>
          </w:rPr>
          <m:t>=</m:t>
        </m:r>
        <m:r>
          <w:rPr>
            <w:rFonts w:ascii="Cambria Math" w:hAnsi="Cambria Math"/>
          </w:rPr>
          <m:t>0.8</m:t>
        </m:r>
      </m:oMath>
      <w:r>
        <w:t>).</w:t>
      </w:r>
    </w:p>
    <w:p w14:paraId="5D93D7E8" w14:textId="77777777" w:rsidR="00F56F01" w:rsidRDefault="006160B3">
      <w:commentRangeStart w:id="225"/>
      <w:r>
        <w:lastRenderedPageBreak/>
        <w:t xml:space="preserve">We investigated the variation of mDOI (maximum degree of influence) with different initial levels of modularity (representing homophily) for each induction pathway. Figure </w:t>
      </w:r>
      <w:hyperlink w:anchor="fig:dos_heatmap">
        <w:r>
          <w:rPr>
            <w:rStyle w:val="Hyperlink"/>
          </w:rPr>
          <w:t>5</w:t>
        </w:r>
      </w:hyperlink>
      <w:r>
        <w:t xml:space="preserve"> displays the correlations over distance for each initial modularity and induction pathway. </w:t>
      </w:r>
      <w:commentRangeEnd w:id="225"/>
      <w:r w:rsidR="002A78E9">
        <w:rPr>
          <w:rStyle w:val="CommentReference"/>
          <w:rFonts w:ascii="Times New Roman" w:eastAsia="Times New Roman" w:hAnsi="Times New Roman" w:cs="Times New Roman"/>
        </w:rPr>
        <w:commentReference w:id="225"/>
      </w:r>
      <w:r>
        <w:t xml:space="preserve">The </w:t>
      </w:r>
      <w:proofErr w:type="spellStart"/>
      <w:r>
        <w:t>mDOI</w:t>
      </w:r>
      <w:proofErr w:type="spellEnd"/>
      <w:r>
        <w:t xml:space="preserve"> values are indicated by a dark black line, highlighting the size of the effect and the point at which the correlations intersect the zero line. Our findings reveal the presence of positive correlations over distance, with mDOI values ranging from 1 to 3 across all pathways. The correlations tend to increase as the initial modularity increases, while negative or zero initial modularity results in small correlations. For further insights into the correlation distributions over distance for each pathway across modularity, the stability of the metric over simulation time, the model’s sensitivity to network size, and the model’s sensitivity to noise, please refer to Appendix </w:t>
      </w:r>
      <w:hyperlink w:anchor="sec:dosdistributions">
        <w:r>
          <w:rPr>
            <w:rStyle w:val="Hyperlink"/>
          </w:rPr>
          <w:t>B1</w:t>
        </w:r>
      </w:hyperlink>
      <w:r>
        <w:t xml:space="preserve">, </w:t>
      </w:r>
      <w:hyperlink w:anchor="sec:dostime">
        <w:r>
          <w:rPr>
            <w:rStyle w:val="Hyperlink"/>
          </w:rPr>
          <w:t>B2</w:t>
        </w:r>
      </w:hyperlink>
      <w:r>
        <w:t xml:space="preserve">, </w:t>
      </w:r>
      <w:commentRangeStart w:id="226"/>
      <w:r w:rsidR="005E2A68">
        <w:fldChar w:fldCharType="begin"/>
      </w:r>
      <w:r w:rsidR="005E2A68">
        <w:instrText xml:space="preserve"> HYPERLINK \l "sec:senssize" \h </w:instrText>
      </w:r>
      <w:r w:rsidR="005E2A68">
        <w:fldChar w:fldCharType="separate"/>
      </w:r>
      <w:r>
        <w:rPr>
          <w:rStyle w:val="Hyperlink"/>
        </w:rPr>
        <w:t>B3</w:t>
      </w:r>
      <w:r w:rsidR="005E2A68">
        <w:rPr>
          <w:rStyle w:val="Hyperlink"/>
        </w:rPr>
        <w:fldChar w:fldCharType="end"/>
      </w:r>
      <w:r>
        <w:t xml:space="preserve">, and </w:t>
      </w:r>
      <w:hyperlink w:anchor="sec:sensnoise">
        <w:r>
          <w:rPr>
            <w:rStyle w:val="Hyperlink"/>
          </w:rPr>
          <w:t>B4</w:t>
        </w:r>
      </w:hyperlink>
      <w:commentRangeEnd w:id="226"/>
      <w:r w:rsidR="003A7782">
        <w:rPr>
          <w:rStyle w:val="CommentReference"/>
          <w:rFonts w:ascii="Times New Roman" w:eastAsia="Times New Roman" w:hAnsi="Times New Roman" w:cs="Times New Roman"/>
        </w:rPr>
        <w:commentReference w:id="226"/>
      </w:r>
      <w:r>
        <w:t>, respectively.</w:t>
      </w:r>
    </w:p>
    <w:p w14:paraId="0BCECBBE" w14:textId="77777777" w:rsidR="00F56F01" w:rsidRDefault="006160B3">
      <w:r>
        <w:rPr>
          <w:noProof/>
        </w:rPr>
        <w:drawing>
          <wp:inline distT="0" distB="0" distL="0" distR="0" wp14:anchorId="4465BD37" wp14:editId="0E18B97B">
            <wp:extent cx="5486400" cy="3258099"/>
            <wp:effectExtent l="0" t="0" r="0" b="0"/>
            <wp:docPr id="39" name="Picture"/>
            <wp:cNvGraphicFramePr/>
            <a:graphic xmlns:a="http://schemas.openxmlformats.org/drawingml/2006/main">
              <a:graphicData uri="http://schemas.openxmlformats.org/drawingml/2006/picture">
                <pic:pic xmlns:pic="http://schemas.openxmlformats.org/drawingml/2006/picture">
                  <pic:nvPicPr>
                    <pic:cNvPr id="40" name="Picture" descr="Images/results/dos_heatmap.png"/>
                    <pic:cNvPicPr>
                      <a:picLocks noChangeAspect="1" noChangeArrowheads="1"/>
                    </pic:cNvPicPr>
                  </pic:nvPicPr>
                  <pic:blipFill>
                    <a:blip r:embed="rId14"/>
                    <a:stretch>
                      <a:fillRect/>
                    </a:stretch>
                  </pic:blipFill>
                  <pic:spPr bwMode="auto">
                    <a:xfrm>
                      <a:off x="0" y="0"/>
                      <a:ext cx="5486400" cy="3258099"/>
                    </a:xfrm>
                    <a:prstGeom prst="rect">
                      <a:avLst/>
                    </a:prstGeom>
                    <a:noFill/>
                    <a:ln w="9525">
                      <a:noFill/>
                      <a:headEnd/>
                      <a:tailEnd/>
                    </a:ln>
                  </pic:spPr>
                </pic:pic>
              </a:graphicData>
            </a:graphic>
          </wp:inline>
        </w:drawing>
      </w:r>
    </w:p>
    <w:p w14:paraId="176AFBC3" w14:textId="77777777" w:rsidR="00F56F01" w:rsidRDefault="006160B3">
      <w:r>
        <w:t>Figure 3: Correlation matrix illustrating the correlations over distance for each induction pathway at various initial modularity levels. The black line represents the maximum degree of influence (mDOI) for different levels of homophily and pathways. Each correlation value represents the mean correlation from 20 simulations.</w:t>
      </w:r>
    </w:p>
    <w:p w14:paraId="7E49231B" w14:textId="77777777" w:rsidR="00F56F01" w:rsidRDefault="006160B3">
      <w:bookmarkStart w:id="227" w:name="energy-dynamics"/>
      <w:bookmarkEnd w:id="222"/>
      <w:r>
        <w:t>Energy dynamics</w:t>
      </w:r>
    </w:p>
    <w:p w14:paraId="56D4B6A6" w14:textId="0A65D2B8" w:rsidR="00F56F01" w:rsidRDefault="006160B3">
      <w:r>
        <w:t xml:space="preserve">We recover the result that the </w:t>
      </w:r>
      <w:commentRangeStart w:id="228"/>
      <w:r>
        <w:t>ego’s</w:t>
      </w:r>
      <w:commentRangeEnd w:id="228"/>
      <w:r w:rsidR="003A7782">
        <w:rPr>
          <w:rStyle w:val="CommentReference"/>
          <w:rFonts w:ascii="Times New Roman" w:eastAsia="Times New Roman" w:hAnsi="Times New Roman" w:cs="Times New Roman"/>
        </w:rPr>
        <w:commentReference w:id="228"/>
      </w:r>
      <w:r>
        <w:t xml:space="preserve"> influence extends beyond direct connections and found up to three degrees of influence. The generalized nature of the mDOI metric under positive initial levels of homophily makes it challenging to differentiate between the various pathways and determine the causal mechanisms behind loneliness clustering based on it. Therefore, we analyzed the energy dynamics of each inductive pathway, individually and mixed, by examining the mean energy dynamics per subpopulation over time. Figure </w:t>
      </w:r>
      <w:hyperlink w:anchor="fig:energy_dyn">
        <w:r>
          <w:rPr>
            <w:rStyle w:val="Hyperlink"/>
          </w:rPr>
          <w:t>6</w:t>
        </w:r>
      </w:hyperlink>
      <w:r>
        <w:t xml:space="preserve"> displays the dynamics over time for each pathway, with line colors representing different initial levels of homophily. The first row depicts the energy development for each pathway acting alone over time. Each </w:t>
      </w:r>
      <w:r>
        <w:lastRenderedPageBreak/>
        <w:t xml:space="preserve">pathway demonstrates distinct dynamics. The cognition and </w:t>
      </w:r>
      <w:ins w:id="229" w:author="Olde Rikkert, Marcel" w:date="2023-07-08T13:11:00Z">
        <w:r w:rsidR="003A7782">
          <w:t xml:space="preserve">emotional </w:t>
        </w:r>
      </w:ins>
      <w:r>
        <w:t xml:space="preserve">contagion pathways converge rapidly to equilibrium, but with notable differences. The </w:t>
      </w:r>
      <w:ins w:id="230" w:author="Olde Rikkert, Marcel" w:date="2023-07-08T13:11:00Z">
        <w:r w:rsidR="003A7782">
          <w:t xml:space="preserve">emotional </w:t>
        </w:r>
      </w:ins>
      <w:r>
        <w:t>contagion pathway tends to converge towards the mean social energy, while the cognition pathway results in a shift of agents within each subpopulation, transitioning from high to low energy and vice versa. On the other hand, the behavioral pathway exhibits more complex behavior, influenced by the initial levels of homophily, which determines its convergence pattern.</w:t>
      </w:r>
    </w:p>
    <w:p w14:paraId="396FD140" w14:textId="77777777" w:rsidR="00F56F01" w:rsidRDefault="006160B3">
      <w:r>
        <w:t xml:space="preserve">The second row presents a scenario where one pathway is dominant, with 80% weight in the energy update process, while the remaining two are at 10%. When dominant, </w:t>
      </w:r>
      <w:commentRangeStart w:id="231"/>
      <w:r>
        <w:t>the cognitive pathway is not affected by the other pathways.</w:t>
      </w:r>
      <w:commentRangeEnd w:id="231"/>
      <w:r w:rsidR="006A046C">
        <w:rPr>
          <w:rStyle w:val="CommentReference"/>
          <w:rFonts w:ascii="Times New Roman" w:eastAsia="Times New Roman" w:hAnsi="Times New Roman" w:cs="Times New Roman"/>
        </w:rPr>
        <w:commentReference w:id="231"/>
      </w:r>
      <w:r>
        <w:t xml:space="preserve"> When the behavior pathway is dominant, the cognition route still drives dynamics, except for the initially energetic subpopulation, which moves towards full energy. When looking at the dominant contagion pathway, the convergence rate is slowed. The third row illustrates the combination of two equally active pathways, with the cognitive pathway taking over the dynamics when equally mixed with the other two. When the contagion and behavioral pathways are equally mixed, the contagion pathway tends to pull the system toward the average energy values, except for when the initial level of homophily is high (</w:t>
      </w:r>
      <m:oMath>
        <m:sSub>
          <m:sSubPr>
            <m:ctrlPr>
              <w:rPr>
                <w:rFonts w:ascii="Cambria Math" w:hAnsi="Cambria Math"/>
              </w:rPr>
            </m:ctrlPr>
          </m:sSubPr>
          <m:e>
            <m:r>
              <w:rPr>
                <w:rFonts w:ascii="Cambria Math" w:hAnsi="Cambria Math"/>
              </w:rPr>
              <m:t>Q</m:t>
            </m:r>
          </m:e>
          <m:sub>
            <m:r>
              <w:rPr>
                <w:rFonts w:ascii="Cambria Math" w:hAnsi="Cambria Math"/>
              </w:rPr>
              <m:t>0</m:t>
            </m:r>
          </m:sub>
        </m:sSub>
        <m:r>
          <m:rPr>
            <m:sty m:val="p"/>
          </m:rPr>
          <w:rPr>
            <w:rFonts w:ascii="Cambria Math" w:hAnsi="Cambria Math"/>
          </w:rPr>
          <m:t>=</m:t>
        </m:r>
        <m:r>
          <w:rPr>
            <w:rFonts w:ascii="Cambria Math" w:hAnsi="Cambria Math"/>
          </w:rPr>
          <m:t>0.8</m:t>
        </m:r>
      </m:oMath>
      <w:r>
        <w:t>). Here, there seems to be a tipping point in the level of homophily that tends to pull the system toward a fully energetic state.</w:t>
      </w:r>
    </w:p>
    <w:p w14:paraId="11BB6104" w14:textId="77777777" w:rsidR="00F56F01" w:rsidRDefault="006160B3">
      <w:r>
        <w:rPr>
          <w:noProof/>
        </w:rPr>
        <w:lastRenderedPageBreak/>
        <w:drawing>
          <wp:inline distT="0" distB="0" distL="0" distR="0" wp14:anchorId="659056A2" wp14:editId="6D587278">
            <wp:extent cx="5486400" cy="5168918"/>
            <wp:effectExtent l="0" t="0" r="0" b="0"/>
            <wp:docPr id="43" name="Picture"/>
            <wp:cNvGraphicFramePr/>
            <a:graphic xmlns:a="http://schemas.openxmlformats.org/drawingml/2006/main">
              <a:graphicData uri="http://schemas.openxmlformats.org/drawingml/2006/picture">
                <pic:pic xmlns:pic="http://schemas.openxmlformats.org/drawingml/2006/picture">
                  <pic:nvPicPr>
                    <pic:cNvPr id="44" name="Picture" descr="Images/results/dyn_e.png"/>
                    <pic:cNvPicPr>
                      <a:picLocks noChangeAspect="1" noChangeArrowheads="1"/>
                    </pic:cNvPicPr>
                  </pic:nvPicPr>
                  <pic:blipFill>
                    <a:blip r:embed="rId15"/>
                    <a:stretch>
                      <a:fillRect/>
                    </a:stretch>
                  </pic:blipFill>
                  <pic:spPr bwMode="auto">
                    <a:xfrm>
                      <a:off x="0" y="0"/>
                      <a:ext cx="5486400" cy="5168918"/>
                    </a:xfrm>
                    <a:prstGeom prst="rect">
                      <a:avLst/>
                    </a:prstGeom>
                    <a:noFill/>
                    <a:ln w="9525">
                      <a:noFill/>
                      <a:headEnd/>
                      <a:tailEnd/>
                    </a:ln>
                  </pic:spPr>
                </pic:pic>
              </a:graphicData>
            </a:graphic>
          </wp:inline>
        </w:drawing>
      </w:r>
    </w:p>
    <w:p w14:paraId="5C8584FB" w14:textId="77777777" w:rsidR="00F56F01" w:rsidRDefault="006160B3">
      <w:commentRangeStart w:id="232"/>
      <w:r>
        <w:t>Figure 4: Mean energy dynamics per subpopulation over time for linear combinations of three inductive pathways. The line colors represent the starting modularity. Each pane presents the mean and standard error of the means based on 20 simulations. The first row displays the purely active pathway, the second row shows a 50/50 mix of two pathways, and the third row depicts a scenario where one pathway is dominant at 80% while the other two are at 10%.</w:t>
      </w:r>
      <w:commentRangeEnd w:id="232"/>
      <w:r w:rsidR="006A046C">
        <w:rPr>
          <w:rStyle w:val="CommentReference"/>
          <w:rFonts w:ascii="Times New Roman" w:eastAsia="Times New Roman" w:hAnsi="Times New Roman" w:cs="Times New Roman"/>
        </w:rPr>
        <w:commentReference w:id="232"/>
      </w:r>
    </w:p>
    <w:p w14:paraId="094B89AC" w14:textId="77777777" w:rsidR="00F56F01" w:rsidRDefault="006160B3">
      <w:bookmarkStart w:id="233" w:name="discussion"/>
      <w:bookmarkEnd w:id="218"/>
      <w:bookmarkEnd w:id="227"/>
      <w:commentRangeStart w:id="234"/>
      <w:r>
        <w:t>Discussion</w:t>
      </w:r>
      <w:commentRangeEnd w:id="234"/>
      <w:r w:rsidR="00C307D1">
        <w:rPr>
          <w:rStyle w:val="CommentReference"/>
          <w:rFonts w:ascii="Times New Roman" w:eastAsia="Times New Roman" w:hAnsi="Times New Roman" w:cs="Times New Roman"/>
        </w:rPr>
        <w:commentReference w:id="234"/>
      </w:r>
    </w:p>
    <w:p w14:paraId="31ED41F5" w14:textId="77777777" w:rsidR="00F56F01" w:rsidRDefault="006160B3">
      <w:r>
        <w:t xml:space="preserve">This study explores the interplay between homophily and inductive pathways in the clustering of loneliness within social networks. Our findings </w:t>
      </w:r>
      <w:commentRangeStart w:id="235"/>
      <w:r>
        <w:t xml:space="preserve">replicate the degrees of influence identified </w:t>
      </w:r>
      <w:commentRangeEnd w:id="235"/>
      <w:r w:rsidR="003A7782">
        <w:rPr>
          <w:rStyle w:val="CommentReference"/>
          <w:rFonts w:ascii="Times New Roman" w:eastAsia="Times New Roman" w:hAnsi="Times New Roman" w:cs="Times New Roman"/>
        </w:rPr>
        <w:commentReference w:id="235"/>
      </w:r>
      <w:r>
        <w:t>by [@cacioppoAloneCrowdStructure2009], suggesting that these influences are stronger in networks with increasingly positive initial levels of homophily (</w:t>
      </w:r>
      <m:oMath>
        <m:sSub>
          <m:sSubPr>
            <m:ctrlPr>
              <w:rPr>
                <w:rFonts w:ascii="Cambria Math" w:hAnsi="Cambria Math"/>
              </w:rPr>
            </m:ctrlPr>
          </m:sSubPr>
          <m:e>
            <m:r>
              <w:rPr>
                <w:rFonts w:ascii="Cambria Math" w:hAnsi="Cambria Math"/>
              </w:rPr>
              <m:t>Q</m:t>
            </m:r>
          </m:e>
          <m:sub>
            <m:r>
              <w:rPr>
                <w:rFonts w:ascii="Cambria Math" w:hAnsi="Cambria Math"/>
              </w:rPr>
              <m:t>0</m:t>
            </m:r>
          </m:sub>
        </m:sSub>
        <m:r>
          <m:rPr>
            <m:sty m:val="p"/>
          </m:rPr>
          <w:rPr>
            <w:rFonts w:ascii="Cambria Math" w:hAnsi="Cambria Math"/>
          </w:rPr>
          <m:t>&gt;</m:t>
        </m:r>
        <m:r>
          <w:rPr>
            <w:rFonts w:ascii="Cambria Math" w:hAnsi="Cambria Math"/>
          </w:rPr>
          <m:t>0</m:t>
        </m:r>
      </m:oMath>
      <w:r>
        <w:t xml:space="preserve">). These degrees of influence seem to emerge naturally, regardless of the underlying mechanisms or type of information being spread, further supported by [@pinheiroOriginPeerInfluence2014]. Therefore, while these </w:t>
      </w:r>
      <w:commentRangeStart w:id="236"/>
      <w:r>
        <w:t>influence metrics are significant system features</w:t>
      </w:r>
      <w:commentRangeEnd w:id="236"/>
      <w:r w:rsidR="003A7782">
        <w:rPr>
          <w:rStyle w:val="CommentReference"/>
          <w:rFonts w:ascii="Times New Roman" w:eastAsia="Times New Roman" w:hAnsi="Times New Roman" w:cs="Times New Roman"/>
        </w:rPr>
        <w:commentReference w:id="236"/>
      </w:r>
      <w:r>
        <w:t xml:space="preserve">, they do not provide meaningful </w:t>
      </w:r>
      <w:commentRangeStart w:id="237"/>
      <w:r>
        <w:t>insights for disentangling causal relationships deriving from different mechanisms.</w:t>
      </w:r>
      <w:commentRangeEnd w:id="237"/>
      <w:r w:rsidR="00906DE2">
        <w:rPr>
          <w:rStyle w:val="CommentReference"/>
          <w:rFonts w:ascii="Times New Roman" w:eastAsia="Times New Roman" w:hAnsi="Times New Roman" w:cs="Times New Roman"/>
        </w:rPr>
        <w:commentReference w:id="237"/>
      </w:r>
    </w:p>
    <w:p w14:paraId="76082FDD" w14:textId="651585F5" w:rsidR="00F56F01" w:rsidRDefault="006160B3">
      <w:r>
        <w:lastRenderedPageBreak/>
        <w:t xml:space="preserve">Our findings indicate that the ability of inductive pathways to predict loneliness clustering is contingent upon a positive level of homophily. This aligns with prior studies showing how homophily fosters the formation of clusters or subgroups within larger social networks [@mcphersonBirdsFeatherHomophily2001a]leading to echo chambers, </w:t>
      </w:r>
      <w:commentRangeStart w:id="238"/>
      <w:del w:id="239" w:author="Corten, R. (Rense)" w:date="2023-07-10T17:02:00Z">
        <w:r w:rsidDel="00EC3CD1">
          <w:delText>filter bubbles</w:delText>
        </w:r>
        <w:commentRangeEnd w:id="238"/>
        <w:r w:rsidR="00EC3CD1" w:rsidDel="00EC3CD1">
          <w:rPr>
            <w:rStyle w:val="CommentReference"/>
            <w:rFonts w:ascii="Times New Roman" w:eastAsia="Times New Roman" w:hAnsi="Times New Roman" w:cs="Times New Roman"/>
          </w:rPr>
          <w:commentReference w:id="238"/>
        </w:r>
      </w:del>
      <w:r>
        <w:t xml:space="preserve">, and, </w:t>
      </w:r>
      <w:commentRangeStart w:id="240"/>
      <w:r>
        <w:t>ultimately, polarization[@lawrenceSelfSegregationDeliberationBlog2010]. Such polarization can potentially reinforce specific mental states, such as depression and loneliness [@xuHowDoesOnline; @wollebaekAngerFearEcho2019; @jesteBattlingModernBehavioral2020</w:t>
      </w:r>
      <w:commentRangeEnd w:id="240"/>
      <w:r w:rsidR="00EC3CD1">
        <w:rPr>
          <w:rStyle w:val="CommentReference"/>
          <w:rFonts w:ascii="Times New Roman" w:eastAsia="Times New Roman" w:hAnsi="Times New Roman" w:cs="Times New Roman"/>
        </w:rPr>
        <w:commentReference w:id="240"/>
      </w:r>
      <w:r>
        <w:t>].</w:t>
      </w:r>
    </w:p>
    <w:p w14:paraId="332125A6" w14:textId="5B133237" w:rsidR="00F56F01" w:rsidRDefault="006160B3">
      <w:r>
        <w:t xml:space="preserve">In our analysis of the energy dynamics of the inductive pathways, we can categorize them as self-activating (i.e., the cognition route), complex contagion (i.e., the behavior pathway), and simple contagion systems (i.e., emotional contagion). </w:t>
      </w:r>
      <w:ins w:id="241" w:author="Olde Rikkert, Marcel" w:date="2023-07-08T13:17:00Z">
        <w:r w:rsidR="00906DE2">
          <w:t xml:space="preserve">Internal cognitive processes and beliefs act as self-activating factors in the experience of loneliness [@akhter-khanUnderstandingAddressingOlder2022; @hawkleyLonelinessMattersTheoretical2010]. </w:t>
        </w:r>
      </w:ins>
      <w:r>
        <w:t>The cognition route</w:t>
      </w:r>
      <w:ins w:id="242" w:author="Olde Rikkert, Marcel" w:date="2023-07-08T13:17:00Z">
        <w:r w:rsidR="00906DE2">
          <w:t xml:space="preserve"> also</w:t>
        </w:r>
      </w:ins>
      <w:r>
        <w:t xml:space="preserve"> involves the emergence of loneliness based on individuals’ expectations and perceptions of their social lives compared to others. </w:t>
      </w:r>
      <w:del w:id="243" w:author="Olde Rikkert, Marcel" w:date="2023-07-08T13:17:00Z">
        <w:r w:rsidDel="00906DE2">
          <w:delText xml:space="preserve">Internal cognitive processes and beliefs act as self-activating factors in the experience of loneliness [@akhter-khanUnderstandingAddressingOlder2022; @hawkleyLonelinessMattersTheoretical2010]. </w:delText>
        </w:r>
      </w:del>
      <w:r>
        <w:t>This dynamic gives rise to a bistable system with two attractor states: a lonely state and a non-lonely state. Similar bistable dynamics are hypothesized to exist in other mental health issues, such as depression [@cramerMajorDepressionComplex2016].</w:t>
      </w:r>
    </w:p>
    <w:p w14:paraId="19AE2E98" w14:textId="77777777" w:rsidR="00F56F01" w:rsidRDefault="006160B3">
      <w:commentRangeStart w:id="244"/>
      <w:r>
        <w:t xml:space="preserve">The behavior route involves inducing loneliness in others by exhibiting reduced trust and increased hostility once a loneliness threshold is surpassed </w:t>
      </w:r>
      <w:commentRangeEnd w:id="244"/>
      <w:r w:rsidR="00EC3CD1">
        <w:rPr>
          <w:rStyle w:val="CommentReference"/>
          <w:rFonts w:ascii="Times New Roman" w:eastAsia="Times New Roman" w:hAnsi="Times New Roman" w:cs="Times New Roman"/>
        </w:rPr>
        <w:commentReference w:id="244"/>
      </w:r>
      <w:r>
        <w:t xml:space="preserve">[@hawkleyLonelinessMattersTheoretical2010]. </w:t>
      </w:r>
      <w:commentRangeStart w:id="245"/>
      <w:r>
        <w:t xml:space="preserve">This aligns with complex contagion, which requires a critical mass of individuals within ones social network to adopt the behavior for extensive spread [@lehmannComplexSpreadingPhenomena2018]. </w:t>
      </w:r>
      <w:commentRangeEnd w:id="245"/>
      <w:r w:rsidR="00EC3CD1">
        <w:rPr>
          <w:rStyle w:val="CommentReference"/>
          <w:rFonts w:ascii="Times New Roman" w:eastAsia="Times New Roman" w:hAnsi="Times New Roman" w:cs="Times New Roman"/>
        </w:rPr>
        <w:commentReference w:id="245"/>
      </w:r>
      <w:r>
        <w:t xml:space="preserve">The network topology can affect the critical mass required to spread competing opinions as it is lowered in </w:t>
      </w:r>
      <w:commentRangeStart w:id="246"/>
      <w:r>
        <w:t>modular networks compared to random networks that lead to a faster and more extensive spread of the behavior</w:t>
      </w:r>
      <w:commentRangeEnd w:id="246"/>
      <w:r w:rsidR="00906DE2">
        <w:rPr>
          <w:rStyle w:val="CommentReference"/>
          <w:rFonts w:ascii="Times New Roman" w:eastAsia="Times New Roman" w:hAnsi="Times New Roman" w:cs="Times New Roman"/>
        </w:rPr>
        <w:commentReference w:id="246"/>
      </w:r>
      <w:r>
        <w:t xml:space="preserve"> [@vasconcelosConsensusPolarizationCompeting2019]. Furthermore, the convergence speed is affected by the changes in modularity as wide bridges (i.e., many connections between communities) tend to speed up complex contagion as opposed to long bridges (i.e., few links formed with weak ties belonging to another community) having the opposite effect [@centolaComplexContagionsWeakness2007]. Therefore, future research should include sampling more initial network topologies and examining their effects over different levels of modularity using the provided methodology.</w:t>
      </w:r>
    </w:p>
    <w:p w14:paraId="4A3E362A" w14:textId="266BF0E1" w:rsidR="00F56F01" w:rsidRDefault="006160B3">
      <w:r>
        <w:t xml:space="preserve">Lastly, the emotional contagion pathway operates through a </w:t>
      </w:r>
      <w:commentRangeStart w:id="247"/>
      <w:r>
        <w:t xml:space="preserve">simple </w:t>
      </w:r>
      <w:commentRangeEnd w:id="247"/>
      <w:r w:rsidR="00906DE2">
        <w:rPr>
          <w:rStyle w:val="CommentReference"/>
          <w:rFonts w:ascii="Times New Roman" w:eastAsia="Times New Roman" w:hAnsi="Times New Roman" w:cs="Times New Roman"/>
        </w:rPr>
        <w:commentReference w:id="247"/>
      </w:r>
      <w:r>
        <w:t>contagion process where non-verbal communication spreads and aligns mental states. Simple contagion involves spreading behaviors or beliefs with a single exposure or reinforcement. Emotional contagion occurs through the transmission of non-verbal cues and expressions, leading to a convergence of emotional states. This is consistent with the [@degrootReachingConsensus1974] model that describes information or behavior spread through social influence. We find that in this pathway, modularity tends to slow down the spread of the contagion by limiting connections between different communities which is in line with literature [@centolaSpreadBehaviorOnline2010; @wengViralityPredictionCommunity2013]. Excessive</w:t>
      </w:r>
      <w:ins w:id="248" w:author="Olde Rikkert, Marcel" w:date="2023-07-08T13:21:00Z">
        <w:r w:rsidR="00906DE2">
          <w:t>/high</w:t>
        </w:r>
      </w:ins>
      <w:r>
        <w:t xml:space="preserve"> </w:t>
      </w:r>
      <w:ins w:id="249" w:author="Olde Rikkert, Marcel" w:date="2023-07-08T13:21:00Z">
        <w:r w:rsidR="00906DE2">
          <w:t>homophily</w:t>
        </w:r>
      </w:ins>
      <w:del w:id="250" w:author="Olde Rikkert, Marcel" w:date="2023-07-08T13:21:00Z">
        <w:r w:rsidDel="00906DE2">
          <w:delText>modularity</w:delText>
        </w:r>
      </w:del>
      <w:r>
        <w:t xml:space="preserve"> confines the contagion to individual communities, while inadequate modularity allows for rapid and </w:t>
      </w:r>
      <w:r>
        <w:lastRenderedPageBreak/>
        <w:t>widespread diffusion that saturates the entire network [@lehmannComplexSpreadingPhenomena2018].</w:t>
      </w:r>
    </w:p>
    <w:p w14:paraId="4FB0C4E5" w14:textId="52621620" w:rsidR="00F56F01" w:rsidDel="00906DE2" w:rsidRDefault="006160B3">
      <w:pPr>
        <w:rPr>
          <w:del w:id="251" w:author="Olde Rikkert, Marcel" w:date="2023-07-08T13:22:00Z"/>
        </w:rPr>
      </w:pPr>
      <w:del w:id="252" w:author="Olde Rikkert, Marcel" w:date="2023-07-08T13:22:00Z">
        <w:r w:rsidDel="00906DE2">
          <w:delText xml:space="preserve">Lastly, the emotional contagion pathway operates through a simple contagion process where non-verbal </w:delText>
        </w:r>
        <w:commentRangeStart w:id="253"/>
        <w:r w:rsidDel="00906DE2">
          <w:delText>communication spreads and aligns mental states, consistent with the [@degrootReachingConsensus1974] model of information spreading through social influence. Higher modularity tends to slow down the spread of emotional contagion by limiting connections between different communities which is in line with literature [@centolaSpreadBehaviorOnline2010; @wengViralityPredictionCommunity2013]. Excessive modularity confines the contagion to individual communities, while inadequate modularity allows for rapid and widespread diffusion that saturates the entire network [@lehmannComplexSpreadingPhenomena2018].</w:delText>
        </w:r>
      </w:del>
      <w:commentRangeEnd w:id="253"/>
      <w:r w:rsidR="00906DE2">
        <w:rPr>
          <w:rStyle w:val="CommentReference"/>
          <w:rFonts w:ascii="Times New Roman" w:eastAsia="Times New Roman" w:hAnsi="Times New Roman" w:cs="Times New Roman"/>
        </w:rPr>
        <w:commentReference w:id="253"/>
      </w:r>
    </w:p>
    <w:p w14:paraId="4B7E64A6" w14:textId="379E373F" w:rsidR="00F56F01" w:rsidRDefault="00906DE2">
      <w:ins w:id="254" w:author="Olde Rikkert, Marcel" w:date="2023-07-08T13:23:00Z">
        <w:r>
          <w:t xml:space="preserve">Our modelling results point at </w:t>
        </w:r>
      </w:ins>
      <w:del w:id="255" w:author="Olde Rikkert, Marcel" w:date="2023-07-08T13:23:00Z">
        <w:r w:rsidR="006160B3" w:rsidDel="00906DE2">
          <w:delText>We identify</w:delText>
        </w:r>
      </w:del>
      <w:r w:rsidR="006160B3">
        <w:t xml:space="preserve"> the cognition and emotional contagion </w:t>
      </w:r>
      <w:ins w:id="256" w:author="Olde Rikkert, Marcel" w:date="2023-07-08T13:23:00Z">
        <w:r>
          <w:t>pathways</w:t>
        </w:r>
      </w:ins>
      <w:del w:id="257" w:author="Olde Rikkert, Marcel" w:date="2023-07-08T13:23:00Z">
        <w:r w:rsidR="006160B3" w:rsidDel="00906DE2">
          <w:delText>routes</w:delText>
        </w:r>
      </w:del>
      <w:r w:rsidR="006160B3">
        <w:t xml:space="preserve"> as the main determinants of dynamical behavior over short and long periods. Each pathway exhibits unique energy dynamics, but the interaction between pathways complicates the identification of individual trajectories and the assessment of causal contributions. To gain insights into the underlying processes contributing to loneliness clustering, future research could observe naturally perturbed real-world systems or investigate the formation of social networks based on subjective perceptions of loneliness, as explored by [@fridmanskiClusteringNewlyForming2020], where they aimed to investigate whether first-year college students form social networks based on subjective perceptions of loneliness.</w:t>
      </w:r>
    </w:p>
    <w:p w14:paraId="4AE81DE1" w14:textId="5A81379A" w:rsidR="00F56F01" w:rsidRDefault="006160B3">
      <w:r>
        <w:t xml:space="preserve">Our study has several </w:t>
      </w:r>
      <w:del w:id="258" w:author="Corten, R. (Rense)" w:date="2023-07-11T14:16:00Z">
        <w:r w:rsidDel="00C307D1">
          <w:delText xml:space="preserve">notable </w:delText>
        </w:r>
      </w:del>
      <w:r>
        <w:t xml:space="preserve">strengths. Firstly, we have developed a method that enables systematic sampling of homophily levels while maintaining the population’s degree distributions. </w:t>
      </w:r>
      <w:ins w:id="259" w:author="Olde Rikkert, Marcel" w:date="2023-07-08T13:24:00Z">
        <w:r w:rsidR="00906DE2">
          <w:t>We were the first to use such an ABM to replicate the relevant clustering hypotheses on lonelines</w:t>
        </w:r>
      </w:ins>
      <w:ins w:id="260" w:author="Olde Rikkert, Marcel" w:date="2023-07-08T13:25:00Z">
        <w:r w:rsidR="00906DE2">
          <w:t xml:space="preserve">s, which we partly confirmed. </w:t>
        </w:r>
      </w:ins>
      <w:r>
        <w:t>Future research should investigate the consequences of our homophilic network generation procedure, including changes in triadic closure and modularity through community detection, which might cause unforeseen interactions concerning homophily that could drive the observed dynamics [@asikainenCumulativeEffectsTriadic2020]. Additionally, the simplicity of our model allows for assessing the interplay between homophily and induction with its three different causal pathways. However, our study also has several limitations, as we focused exclusively on heterogeneity related to connections and their influence on the evolution of dynamical states. We neglected other forms of heterogeneity that could be explored, such as different environmental influences as shared environments among individuals may play a significant role in cluster formation in social networks [@sawirLonelinessInternationalStudents2008; @segrinFamilyOriginEnvironment2012], and omitting this aspect could overemphasize the importance of homophily and induction. Investigating the role of heterogeneity in future work is essential, but caution must be exercised as it could obscure structural understanding [@reeves2022structural]. Furthermore, the three induction pathways in our model are linear combinations of each other, and a non-linear schema might provide a more accurate fit.</w:t>
      </w:r>
    </w:p>
    <w:p w14:paraId="45CF17F4" w14:textId="77777777" w:rsidR="00F56F01" w:rsidRDefault="006160B3">
      <w:r>
        <w:t xml:space="preserve">Future research could address these limitations by exploring more complex models that better capture the dynamics of real-world social networks. </w:t>
      </w:r>
      <w:commentRangeStart w:id="261"/>
      <w:r>
        <w:t>For example, validation using social network data containing loneliness data over time could help to calibrate and validate our model and its extensions. I</w:t>
      </w:r>
      <w:commentRangeEnd w:id="261"/>
      <w:r w:rsidR="00C307D1">
        <w:rPr>
          <w:rStyle w:val="CommentReference"/>
          <w:rFonts w:ascii="Times New Roman" w:eastAsia="Times New Roman" w:hAnsi="Times New Roman" w:cs="Times New Roman"/>
        </w:rPr>
        <w:commentReference w:id="261"/>
      </w:r>
      <w:r>
        <w:t xml:space="preserve">n addition, by understanding the inductive pathways and the role of </w:t>
      </w:r>
      <w:r>
        <w:lastRenderedPageBreak/>
        <w:t xml:space="preserve">homophily in social networks, future research could quantify these inductive influences on a per-person level. Finally, interventions that target specific individuals within social networks, such as agents who are always at </w:t>
      </w:r>
      <w:commentRangeStart w:id="262"/>
      <w:commentRangeStart w:id="263"/>
      <w:r>
        <w:t>maximum energy or targeted rewiring methods, could be tested to determine their effectiveness in reducing loneliness in the n</w:t>
      </w:r>
      <w:commentRangeEnd w:id="262"/>
      <w:r w:rsidR="00906DE2">
        <w:rPr>
          <w:rStyle w:val="CommentReference"/>
          <w:rFonts w:ascii="Times New Roman" w:eastAsia="Times New Roman" w:hAnsi="Times New Roman" w:cs="Times New Roman"/>
        </w:rPr>
        <w:commentReference w:id="262"/>
      </w:r>
      <w:commentRangeEnd w:id="263"/>
      <w:r w:rsidR="00C307D1">
        <w:rPr>
          <w:rStyle w:val="CommentReference"/>
          <w:rFonts w:ascii="Times New Roman" w:eastAsia="Times New Roman" w:hAnsi="Times New Roman" w:cs="Times New Roman"/>
        </w:rPr>
        <w:commentReference w:id="263"/>
      </w:r>
      <w:r>
        <w:t>etwork. For example, this model could be used to test [@cacioppoAloneCrowdStructure2009] suggestion that interventions to reduce loneliness may benefit from targeting people on the periphery of a social network to help repair their social connections. Doing so may create a protective barrier against loneliness, keeping the whole network from unraveling.</w:t>
      </w:r>
    </w:p>
    <w:p w14:paraId="34D6D5F7" w14:textId="77777777" w:rsidR="00F56F01" w:rsidRDefault="006160B3">
      <w:r>
        <w:t>Our study provides insights into the social nature of mental pathology and the role of inductive pathways in developing loneliness clustering in social networks. It underscores the role of existing homophily in social networks as a supportive platform for inductive</w:t>
      </w:r>
      <w:commentRangeStart w:id="264"/>
      <w:r>
        <w:t xml:space="preserve"> processes</w:t>
      </w:r>
      <w:commentRangeEnd w:id="264"/>
      <w:r w:rsidR="005E2A68">
        <w:rPr>
          <w:rStyle w:val="CommentReference"/>
          <w:rFonts w:ascii="Times New Roman" w:eastAsia="Times New Roman" w:hAnsi="Times New Roman" w:cs="Times New Roman"/>
        </w:rPr>
        <w:commentReference w:id="264"/>
      </w:r>
      <w:r>
        <w:t xml:space="preserve">. </w:t>
      </w:r>
      <w:commentRangeStart w:id="265"/>
      <w:r>
        <w:t>As such, mental health cannot be fully understood by examining individual-level factors alone but must be situated within the broader social context in which it occurs. B</w:t>
      </w:r>
      <w:commentRangeEnd w:id="265"/>
      <w:r w:rsidR="00C307D1">
        <w:rPr>
          <w:rStyle w:val="CommentReference"/>
          <w:rFonts w:ascii="Times New Roman" w:eastAsia="Times New Roman" w:hAnsi="Times New Roman" w:cs="Times New Roman"/>
        </w:rPr>
        <w:commentReference w:id="265"/>
      </w:r>
      <w:r>
        <w:t>y doing so, we can develop a more nuanced understanding of the causes and consequences of mental health issues and develop more effective interventions to address them.</w:t>
      </w:r>
    </w:p>
    <w:p w14:paraId="30DB34E8" w14:textId="77777777" w:rsidR="00F56F01" w:rsidRDefault="006160B3">
      <w:bookmarkStart w:id="266" w:name="sec:extendedmethods"/>
      <w:bookmarkEnd w:id="233"/>
      <w:r>
        <w:t>Appendix A: Extended Methods</w:t>
      </w:r>
    </w:p>
    <w:p w14:paraId="64896964" w14:textId="77777777" w:rsidR="00F56F01" w:rsidRDefault="006160B3">
      <w:r>
        <w:t xml:space="preserve">Henceforth, we will use the following notations in table </w:t>
      </w:r>
      <w:hyperlink w:anchor="tab:notations">
        <w:r>
          <w:rPr>
            <w:rStyle w:val="Hyperlink"/>
          </w:rPr>
          <w:t>[tab:notations]</w:t>
        </w:r>
      </w:hyperlink>
      <w:r>
        <w:t xml:space="preserve"> to denote the concepts used in this paper.</w:t>
      </w:r>
    </w:p>
    <w:tbl>
      <w:tblPr>
        <w:tblW w:w="0" w:type="auto"/>
        <w:tblLook w:val="0020" w:firstRow="1" w:lastRow="0" w:firstColumn="0" w:lastColumn="0" w:noHBand="0" w:noVBand="0"/>
      </w:tblPr>
      <w:tblGrid>
        <w:gridCol w:w="1031"/>
        <w:gridCol w:w="6943"/>
        <w:gridCol w:w="222"/>
        <w:gridCol w:w="222"/>
        <w:gridCol w:w="222"/>
      </w:tblGrid>
      <w:tr w:rsidR="00F56F01" w14:paraId="5C553A4D" w14:textId="77777777">
        <w:trPr>
          <w:tblHeader/>
        </w:trPr>
        <w:tc>
          <w:tcPr>
            <w:tcW w:w="0" w:type="auto"/>
          </w:tcPr>
          <w:p w14:paraId="069D1B9D" w14:textId="77777777" w:rsidR="00F56F01" w:rsidRDefault="006160B3">
            <w:r>
              <w:rPr>
                <w:b/>
                <w:bCs/>
              </w:rPr>
              <w:t>Notation</w:t>
            </w:r>
          </w:p>
        </w:tc>
        <w:tc>
          <w:tcPr>
            <w:tcW w:w="0" w:type="auto"/>
          </w:tcPr>
          <w:p w14:paraId="54391A4B" w14:textId="77777777" w:rsidR="00F56F01" w:rsidRDefault="006160B3">
            <w:r>
              <w:rPr>
                <w:b/>
                <w:bCs/>
              </w:rPr>
              <w:t>Explanation</w:t>
            </w:r>
          </w:p>
        </w:tc>
        <w:tc>
          <w:tcPr>
            <w:tcW w:w="0" w:type="auto"/>
          </w:tcPr>
          <w:p w14:paraId="2DB29B4B" w14:textId="77777777" w:rsidR="00F56F01" w:rsidRDefault="00F56F01"/>
        </w:tc>
        <w:tc>
          <w:tcPr>
            <w:tcW w:w="0" w:type="auto"/>
          </w:tcPr>
          <w:p w14:paraId="37FC633D" w14:textId="77777777" w:rsidR="00F56F01" w:rsidRDefault="00F56F01"/>
        </w:tc>
        <w:tc>
          <w:tcPr>
            <w:tcW w:w="0" w:type="auto"/>
          </w:tcPr>
          <w:p w14:paraId="6877F094" w14:textId="77777777" w:rsidR="00F56F01" w:rsidRDefault="00F56F01"/>
        </w:tc>
      </w:tr>
      <w:tr w:rsidR="00F56F01" w14:paraId="23C56BF2" w14:textId="77777777">
        <w:tc>
          <w:tcPr>
            <w:tcW w:w="0" w:type="auto"/>
          </w:tcPr>
          <w:p w14:paraId="4CAA8253" w14:textId="77777777" w:rsidR="00F56F01" w:rsidRDefault="006160B3">
            <m:oMathPara>
              <m:oMath>
                <m:r>
                  <w:rPr>
                    <w:rFonts w:ascii="Cambria Math" w:hAnsi="Cambria Math"/>
                  </w:rPr>
                  <m:t>i</m:t>
                </m:r>
              </m:oMath>
            </m:oMathPara>
          </w:p>
        </w:tc>
        <w:tc>
          <w:tcPr>
            <w:tcW w:w="0" w:type="auto"/>
          </w:tcPr>
          <w:p w14:paraId="445688A3" w14:textId="77777777" w:rsidR="00F56F01" w:rsidRDefault="006160B3">
            <w:r>
              <w:t>Node/agent identification index.</w:t>
            </w:r>
          </w:p>
        </w:tc>
        <w:tc>
          <w:tcPr>
            <w:tcW w:w="0" w:type="auto"/>
          </w:tcPr>
          <w:p w14:paraId="46C4B0ED" w14:textId="77777777" w:rsidR="00F56F01" w:rsidRDefault="00F56F01"/>
        </w:tc>
        <w:tc>
          <w:tcPr>
            <w:tcW w:w="0" w:type="auto"/>
          </w:tcPr>
          <w:p w14:paraId="02C45A87" w14:textId="77777777" w:rsidR="00F56F01" w:rsidRDefault="00F56F01"/>
        </w:tc>
        <w:tc>
          <w:tcPr>
            <w:tcW w:w="0" w:type="auto"/>
          </w:tcPr>
          <w:p w14:paraId="41D1AC22" w14:textId="77777777" w:rsidR="00F56F01" w:rsidRDefault="00F56F01"/>
        </w:tc>
      </w:tr>
      <w:tr w:rsidR="00F56F01" w14:paraId="3391BC91" w14:textId="77777777">
        <w:tc>
          <w:tcPr>
            <w:tcW w:w="0" w:type="auto"/>
          </w:tcPr>
          <w:p w14:paraId="67CAFA5A" w14:textId="77777777" w:rsidR="00F56F01" w:rsidRDefault="006160B3">
            <m:oMathPara>
              <m:oMath>
                <m:r>
                  <w:rPr>
                    <w:rFonts w:ascii="Cambria Math" w:hAnsi="Cambria Math"/>
                  </w:rPr>
                  <m:t>j</m:t>
                </m:r>
              </m:oMath>
            </m:oMathPara>
          </w:p>
        </w:tc>
        <w:tc>
          <w:tcPr>
            <w:tcW w:w="0" w:type="auto"/>
          </w:tcPr>
          <w:p w14:paraId="70F34DEC" w14:textId="77777777" w:rsidR="00F56F01" w:rsidRDefault="006160B3">
            <w:r>
              <w:t xml:space="preserve">Node/agent identification index of node initiating relationship towards </w:t>
            </w:r>
            <m:oMath>
              <m:r>
                <w:rPr>
                  <w:rFonts w:ascii="Cambria Math" w:hAnsi="Cambria Math"/>
                </w:rPr>
                <m:t>i</m:t>
              </m:r>
            </m:oMath>
            <w:r>
              <w:t>.</w:t>
            </w:r>
          </w:p>
        </w:tc>
        <w:tc>
          <w:tcPr>
            <w:tcW w:w="0" w:type="auto"/>
          </w:tcPr>
          <w:p w14:paraId="410140E8" w14:textId="77777777" w:rsidR="00F56F01" w:rsidRDefault="00F56F01"/>
        </w:tc>
        <w:tc>
          <w:tcPr>
            <w:tcW w:w="0" w:type="auto"/>
          </w:tcPr>
          <w:p w14:paraId="6823ECF4" w14:textId="77777777" w:rsidR="00F56F01" w:rsidRDefault="00F56F01"/>
        </w:tc>
        <w:tc>
          <w:tcPr>
            <w:tcW w:w="0" w:type="auto"/>
          </w:tcPr>
          <w:p w14:paraId="45464354" w14:textId="77777777" w:rsidR="00F56F01" w:rsidRDefault="00F56F01"/>
        </w:tc>
      </w:tr>
      <w:tr w:rsidR="00F56F01" w14:paraId="7339F3DA" w14:textId="77777777">
        <w:tc>
          <w:tcPr>
            <w:tcW w:w="0" w:type="auto"/>
          </w:tcPr>
          <w:p w14:paraId="78FBD25A" w14:textId="77777777" w:rsidR="00F56F01" w:rsidRDefault="00000000">
            <m:oMathPara>
              <m:oMath>
                <m:sSub>
                  <m:sSubPr>
                    <m:ctrlPr>
                      <w:rPr>
                        <w:rFonts w:ascii="Cambria Math" w:hAnsi="Cambria Math"/>
                      </w:rPr>
                    </m:ctrlPr>
                  </m:sSubPr>
                  <m:e>
                    <m:r>
                      <w:rPr>
                        <w:rFonts w:ascii="Cambria Math" w:hAnsi="Cambria Math"/>
                      </w:rPr>
                      <m:t>e</m:t>
                    </m:r>
                  </m:e>
                  <m:sub>
                    <m:r>
                      <w:rPr>
                        <w:rFonts w:ascii="Cambria Math" w:hAnsi="Cambria Math"/>
                      </w:rPr>
                      <m:t>i</m:t>
                    </m:r>
                  </m:sub>
                </m:sSub>
              </m:oMath>
            </m:oMathPara>
          </w:p>
        </w:tc>
        <w:tc>
          <w:tcPr>
            <w:tcW w:w="0" w:type="auto"/>
          </w:tcPr>
          <w:p w14:paraId="6FC1B211" w14:textId="77777777" w:rsidR="00F56F01" w:rsidRDefault="006160B3">
            <w:r>
              <w:t xml:space="preserve">Energy level of agent </w:t>
            </w:r>
            <m:oMath>
              <m:r>
                <w:rPr>
                  <w:rFonts w:ascii="Cambria Math" w:hAnsi="Cambria Math"/>
                </w:rPr>
                <m:t>i</m:t>
              </m:r>
            </m:oMath>
            <w:r>
              <w:t>, an abstraction of the amount of energy one has to engage in social activity and used as a proxy for loneliness in our model.</w:t>
            </w:r>
          </w:p>
        </w:tc>
        <w:tc>
          <w:tcPr>
            <w:tcW w:w="0" w:type="auto"/>
          </w:tcPr>
          <w:p w14:paraId="74D91B40" w14:textId="77777777" w:rsidR="00F56F01" w:rsidRDefault="00F56F01"/>
        </w:tc>
        <w:tc>
          <w:tcPr>
            <w:tcW w:w="0" w:type="auto"/>
          </w:tcPr>
          <w:p w14:paraId="47F767CD" w14:textId="77777777" w:rsidR="00F56F01" w:rsidRDefault="00F56F01"/>
        </w:tc>
        <w:tc>
          <w:tcPr>
            <w:tcW w:w="0" w:type="auto"/>
          </w:tcPr>
          <w:p w14:paraId="7955FF8E" w14:textId="77777777" w:rsidR="00F56F01" w:rsidRDefault="00F56F01"/>
        </w:tc>
      </w:tr>
      <w:tr w:rsidR="00F56F01" w14:paraId="21A0C008" w14:textId="77777777">
        <w:tc>
          <w:tcPr>
            <w:tcW w:w="0" w:type="auto"/>
          </w:tcPr>
          <w:p w14:paraId="114CE969" w14:textId="77777777" w:rsidR="00F56F01" w:rsidRDefault="00000000">
            <m:oMathPara>
              <m:oMath>
                <m:sSub>
                  <m:sSubPr>
                    <m:ctrlPr>
                      <w:rPr>
                        <w:rFonts w:ascii="Cambria Math" w:hAnsi="Cambria Math"/>
                      </w:rPr>
                    </m:ctrlPr>
                  </m:sSubPr>
                  <m:e>
                    <m:r>
                      <w:rPr>
                        <w:rFonts w:ascii="Cambria Math" w:hAnsi="Cambria Math"/>
                      </w:rPr>
                      <m:t>k</m:t>
                    </m:r>
                  </m:e>
                  <m:sub>
                    <m:r>
                      <w:rPr>
                        <w:rFonts w:ascii="Cambria Math" w:hAnsi="Cambria Math"/>
                      </w:rPr>
                      <m:t>i</m:t>
                    </m:r>
                  </m:sub>
                </m:sSub>
              </m:oMath>
            </m:oMathPara>
          </w:p>
        </w:tc>
        <w:tc>
          <w:tcPr>
            <w:tcW w:w="0" w:type="auto"/>
          </w:tcPr>
          <w:p w14:paraId="4EA31452" w14:textId="77777777" w:rsidR="00F56F01" w:rsidRDefault="006160B3">
            <w:r>
              <w:t xml:space="preserve">Connectivity level of agent </w:t>
            </w:r>
            <m:oMath>
              <m:r>
                <w:rPr>
                  <w:rFonts w:ascii="Cambria Math" w:hAnsi="Cambria Math"/>
                </w:rPr>
                <m:t>i</m:t>
              </m:r>
            </m:oMath>
            <w:r>
              <w:t>, an abstraction of the how connected the agent feels to their social surroundings.</w:t>
            </w:r>
          </w:p>
        </w:tc>
        <w:tc>
          <w:tcPr>
            <w:tcW w:w="0" w:type="auto"/>
          </w:tcPr>
          <w:p w14:paraId="614F69F3" w14:textId="77777777" w:rsidR="00F56F01" w:rsidRDefault="00F56F01"/>
        </w:tc>
        <w:tc>
          <w:tcPr>
            <w:tcW w:w="0" w:type="auto"/>
          </w:tcPr>
          <w:p w14:paraId="3EA07927" w14:textId="77777777" w:rsidR="00F56F01" w:rsidRDefault="00F56F01"/>
        </w:tc>
        <w:tc>
          <w:tcPr>
            <w:tcW w:w="0" w:type="auto"/>
          </w:tcPr>
          <w:p w14:paraId="2D5499E5" w14:textId="77777777" w:rsidR="00F56F01" w:rsidRDefault="00F56F01"/>
        </w:tc>
      </w:tr>
      <w:tr w:rsidR="00F56F01" w14:paraId="34B44907" w14:textId="77777777">
        <w:tc>
          <w:tcPr>
            <w:tcW w:w="0" w:type="auto"/>
          </w:tcPr>
          <w:p w14:paraId="2EF3C494" w14:textId="77777777" w:rsidR="00F56F01" w:rsidRDefault="006160B3">
            <m:oMathPara>
              <m:oMath>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j</m:t>
                    </m:r>
                  </m:sub>
                </m:sSub>
                <m:r>
                  <m:rPr>
                    <m:sty m:val="p"/>
                  </m:rPr>
                  <w:rPr>
                    <w:rFonts w:ascii="Cambria Math" w:hAnsi="Cambria Math"/>
                  </w:rPr>
                  <m:t>⟩</m:t>
                </m:r>
              </m:oMath>
            </m:oMathPara>
          </w:p>
        </w:tc>
        <w:tc>
          <w:tcPr>
            <w:tcW w:w="0" w:type="auto"/>
          </w:tcPr>
          <w:p w14:paraId="58C93B27" w14:textId="77777777" w:rsidR="00F56F01" w:rsidRDefault="006160B3">
            <w:r>
              <w:t>Average energy taken over the incoming neighborhood nodes.</w:t>
            </w:r>
          </w:p>
        </w:tc>
        <w:tc>
          <w:tcPr>
            <w:tcW w:w="0" w:type="auto"/>
          </w:tcPr>
          <w:p w14:paraId="3AEF3BC2" w14:textId="77777777" w:rsidR="00F56F01" w:rsidRDefault="00F56F01"/>
        </w:tc>
        <w:tc>
          <w:tcPr>
            <w:tcW w:w="0" w:type="auto"/>
          </w:tcPr>
          <w:p w14:paraId="06D44D3C" w14:textId="77777777" w:rsidR="00F56F01" w:rsidRDefault="00F56F01"/>
        </w:tc>
        <w:tc>
          <w:tcPr>
            <w:tcW w:w="0" w:type="auto"/>
          </w:tcPr>
          <w:p w14:paraId="19A39C6A" w14:textId="77777777" w:rsidR="00F56F01" w:rsidRDefault="00F56F01"/>
        </w:tc>
      </w:tr>
      <w:tr w:rsidR="00F56F01" w14:paraId="6D219C4D" w14:textId="77777777">
        <w:tc>
          <w:tcPr>
            <w:tcW w:w="0" w:type="auto"/>
          </w:tcPr>
          <w:p w14:paraId="03626611" w14:textId="77777777" w:rsidR="00F56F01" w:rsidRDefault="00000000">
            <m:oMathPara>
              <m:oMath>
                <m:sSubSup>
                  <m:sSubSupPr>
                    <m:ctrlPr>
                      <w:rPr>
                        <w:rFonts w:ascii="Cambria Math" w:hAnsi="Cambria Math"/>
                      </w:rPr>
                    </m:ctrlPr>
                  </m:sSubSupPr>
                  <m:e>
                    <m:r>
                      <m:rPr>
                        <m:sty m:val="p"/>
                      </m:rPr>
                      <w:rPr>
                        <w:rFonts w:ascii="Cambria Math" w:hAnsi="Cambria Math"/>
                      </w:rPr>
                      <m:t>deg</m:t>
                    </m:r>
                  </m:e>
                  <m:sub>
                    <m:r>
                      <w:rPr>
                        <w:rFonts w:ascii="Cambria Math" w:hAnsi="Cambria Math"/>
                      </w:rPr>
                      <m:t>i</m:t>
                    </m:r>
                  </m:sub>
                  <m:sup>
                    <m:r>
                      <m:rPr>
                        <m:sty m:val="p"/>
                      </m:rPr>
                      <w:rPr>
                        <w:rFonts w:ascii="Cambria Math" w:hAnsi="Cambria Math"/>
                      </w:rPr>
                      <m:t>+</m:t>
                    </m:r>
                  </m:sup>
                </m:sSubSup>
              </m:oMath>
            </m:oMathPara>
          </w:p>
        </w:tc>
        <w:tc>
          <w:tcPr>
            <w:tcW w:w="0" w:type="auto"/>
          </w:tcPr>
          <w:p w14:paraId="70F24974" w14:textId="77777777" w:rsidR="00F56F01" w:rsidRDefault="006160B3">
            <w:r>
              <w:t xml:space="preserve">Out-degree, or number of outgoing relationships of node </w:t>
            </w:r>
            <m:oMath>
              <m:r>
                <w:rPr>
                  <w:rFonts w:ascii="Cambria Math" w:hAnsi="Cambria Math"/>
                </w:rPr>
                <m:t>i</m:t>
              </m:r>
            </m:oMath>
            <w:r>
              <w:t>.</w:t>
            </w:r>
          </w:p>
        </w:tc>
        <w:tc>
          <w:tcPr>
            <w:tcW w:w="0" w:type="auto"/>
          </w:tcPr>
          <w:p w14:paraId="19F8D896" w14:textId="77777777" w:rsidR="00F56F01" w:rsidRDefault="00F56F01"/>
        </w:tc>
        <w:tc>
          <w:tcPr>
            <w:tcW w:w="0" w:type="auto"/>
          </w:tcPr>
          <w:p w14:paraId="7A99A644" w14:textId="77777777" w:rsidR="00F56F01" w:rsidRDefault="00F56F01"/>
        </w:tc>
        <w:tc>
          <w:tcPr>
            <w:tcW w:w="0" w:type="auto"/>
          </w:tcPr>
          <w:p w14:paraId="738C6C3F" w14:textId="77777777" w:rsidR="00F56F01" w:rsidRDefault="00F56F01"/>
        </w:tc>
      </w:tr>
      <w:tr w:rsidR="00F56F01" w14:paraId="6B1E6AF3" w14:textId="77777777">
        <w:tc>
          <w:tcPr>
            <w:tcW w:w="0" w:type="auto"/>
          </w:tcPr>
          <w:p w14:paraId="3D763A12" w14:textId="77777777" w:rsidR="00F56F01" w:rsidRDefault="00000000">
            <m:oMathPara>
              <m:oMath>
                <m:sSubSup>
                  <m:sSubSupPr>
                    <m:ctrlPr>
                      <w:rPr>
                        <w:rFonts w:ascii="Cambria Math" w:hAnsi="Cambria Math"/>
                      </w:rPr>
                    </m:ctrlPr>
                  </m:sSubSupPr>
                  <m:e>
                    <m:r>
                      <m:rPr>
                        <m:sty m:val="p"/>
                      </m:rPr>
                      <w:rPr>
                        <w:rFonts w:ascii="Cambria Math" w:hAnsi="Cambria Math"/>
                      </w:rPr>
                      <m:t>deg</m:t>
                    </m:r>
                  </m:e>
                  <m:sub>
                    <m:r>
                      <w:rPr>
                        <w:rFonts w:ascii="Cambria Math" w:hAnsi="Cambria Math"/>
                      </w:rPr>
                      <m:t>i</m:t>
                    </m:r>
                  </m:sub>
                  <m:sup>
                    <m:r>
                      <m:rPr>
                        <m:sty m:val="p"/>
                      </m:rPr>
                      <w:rPr>
                        <w:rFonts w:ascii="Cambria Math" w:hAnsi="Cambria Math"/>
                      </w:rPr>
                      <m:t>-</m:t>
                    </m:r>
                  </m:sup>
                </m:sSubSup>
              </m:oMath>
            </m:oMathPara>
          </w:p>
        </w:tc>
        <w:tc>
          <w:tcPr>
            <w:tcW w:w="0" w:type="auto"/>
          </w:tcPr>
          <w:p w14:paraId="7B9EA75E" w14:textId="77777777" w:rsidR="00F56F01" w:rsidRDefault="006160B3">
            <w:r>
              <w:t xml:space="preserve">In-degree, or number of incoming relationships of node </w:t>
            </w:r>
            <m:oMath>
              <m:r>
                <w:rPr>
                  <w:rFonts w:ascii="Cambria Math" w:hAnsi="Cambria Math"/>
                </w:rPr>
                <m:t>i</m:t>
              </m:r>
            </m:oMath>
            <w:r>
              <w:t>.</w:t>
            </w:r>
          </w:p>
        </w:tc>
        <w:tc>
          <w:tcPr>
            <w:tcW w:w="0" w:type="auto"/>
          </w:tcPr>
          <w:p w14:paraId="1087B165" w14:textId="77777777" w:rsidR="00F56F01" w:rsidRDefault="00F56F01"/>
        </w:tc>
        <w:tc>
          <w:tcPr>
            <w:tcW w:w="0" w:type="auto"/>
          </w:tcPr>
          <w:p w14:paraId="40AD2710" w14:textId="77777777" w:rsidR="00F56F01" w:rsidRDefault="00F56F01"/>
        </w:tc>
        <w:tc>
          <w:tcPr>
            <w:tcW w:w="0" w:type="auto"/>
          </w:tcPr>
          <w:p w14:paraId="4DC07391" w14:textId="77777777" w:rsidR="00F56F01" w:rsidRDefault="00F56F01"/>
        </w:tc>
      </w:tr>
      <w:tr w:rsidR="00F56F01" w14:paraId="6EF8ABBC" w14:textId="77777777">
        <w:tc>
          <w:tcPr>
            <w:tcW w:w="0" w:type="auto"/>
          </w:tcPr>
          <w:p w14:paraId="08F9CDFD" w14:textId="77777777" w:rsidR="00F56F01" w:rsidRDefault="006160B3">
            <m:oMathPara>
              <m:oMath>
                <m:r>
                  <w:rPr>
                    <w:rFonts w:ascii="Cambria Math" w:hAnsi="Cambria Math"/>
                  </w:rPr>
                  <m:t>β</m:t>
                </m:r>
              </m:oMath>
            </m:oMathPara>
          </w:p>
        </w:tc>
        <w:tc>
          <w:tcPr>
            <w:tcW w:w="0" w:type="auto"/>
          </w:tcPr>
          <w:p w14:paraId="726010FD" w14:textId="77777777" w:rsidR="00F56F01" w:rsidRDefault="006160B3">
            <w:r>
              <w:t>Connectivity decay rate.</w:t>
            </w:r>
          </w:p>
        </w:tc>
        <w:tc>
          <w:tcPr>
            <w:tcW w:w="0" w:type="auto"/>
          </w:tcPr>
          <w:p w14:paraId="6A78AEF2" w14:textId="77777777" w:rsidR="00F56F01" w:rsidRDefault="00F56F01"/>
        </w:tc>
        <w:tc>
          <w:tcPr>
            <w:tcW w:w="0" w:type="auto"/>
          </w:tcPr>
          <w:p w14:paraId="32DC6FA1" w14:textId="77777777" w:rsidR="00F56F01" w:rsidRDefault="00F56F01"/>
        </w:tc>
        <w:tc>
          <w:tcPr>
            <w:tcW w:w="0" w:type="auto"/>
          </w:tcPr>
          <w:p w14:paraId="4DB334AD" w14:textId="77777777" w:rsidR="00F56F01" w:rsidRDefault="00F56F01"/>
        </w:tc>
      </w:tr>
      <w:tr w:rsidR="00F56F01" w14:paraId="355D3599" w14:textId="77777777">
        <w:tc>
          <w:tcPr>
            <w:tcW w:w="0" w:type="auto"/>
          </w:tcPr>
          <w:p w14:paraId="54E131CC" w14:textId="77777777" w:rsidR="00F56F01" w:rsidRDefault="006160B3">
            <m:oMathPara>
              <m:oMath>
                <m:r>
                  <w:rPr>
                    <w:rFonts w:ascii="Cambria Math" w:hAnsi="Cambria Math"/>
                  </w:rPr>
                  <m:t>ρ</m:t>
                </m:r>
              </m:oMath>
            </m:oMathPara>
          </w:p>
        </w:tc>
        <w:tc>
          <w:tcPr>
            <w:tcW w:w="0" w:type="auto"/>
          </w:tcPr>
          <w:p w14:paraId="5E404B87" w14:textId="77777777" w:rsidR="00F56F01" w:rsidRDefault="006160B3">
            <w:r>
              <w:t>Pearson correlation, or the assortativity, of the network for the energy property. Used to quantify induction effects by measuring the clustering of energy in the network.</w:t>
            </w:r>
          </w:p>
        </w:tc>
        <w:tc>
          <w:tcPr>
            <w:tcW w:w="0" w:type="auto"/>
          </w:tcPr>
          <w:p w14:paraId="639E73E0" w14:textId="77777777" w:rsidR="00F56F01" w:rsidRDefault="00F56F01"/>
        </w:tc>
        <w:tc>
          <w:tcPr>
            <w:tcW w:w="0" w:type="auto"/>
          </w:tcPr>
          <w:p w14:paraId="50D03F8D" w14:textId="77777777" w:rsidR="00F56F01" w:rsidRDefault="00F56F01"/>
        </w:tc>
        <w:tc>
          <w:tcPr>
            <w:tcW w:w="0" w:type="auto"/>
          </w:tcPr>
          <w:p w14:paraId="6022E2A1" w14:textId="77777777" w:rsidR="00F56F01" w:rsidRDefault="00F56F01"/>
        </w:tc>
      </w:tr>
      <w:tr w:rsidR="00F56F01" w14:paraId="7A0FA007" w14:textId="77777777">
        <w:tc>
          <w:tcPr>
            <w:tcW w:w="0" w:type="auto"/>
          </w:tcPr>
          <w:p w14:paraId="53DDF2C4" w14:textId="77777777" w:rsidR="00F56F01" w:rsidRDefault="006160B3">
            <m:oMathPara>
              <m:oMath>
                <m:r>
                  <w:rPr>
                    <w:rFonts w:ascii="Cambria Math" w:hAnsi="Cambria Math"/>
                  </w:rPr>
                  <m:t>Q</m:t>
                </m:r>
              </m:oMath>
            </m:oMathPara>
          </w:p>
        </w:tc>
        <w:tc>
          <w:tcPr>
            <w:tcW w:w="0" w:type="auto"/>
          </w:tcPr>
          <w:p w14:paraId="04B72E49" w14:textId="77777777" w:rsidR="00F56F01" w:rsidRDefault="006160B3">
            <w:r>
              <w:t>Modularity, the metric used to quantify homophily based on fixed labels of subpopulations.</w:t>
            </w:r>
          </w:p>
        </w:tc>
        <w:tc>
          <w:tcPr>
            <w:tcW w:w="0" w:type="auto"/>
          </w:tcPr>
          <w:p w14:paraId="02775B46" w14:textId="77777777" w:rsidR="00F56F01" w:rsidRDefault="00F56F01"/>
        </w:tc>
        <w:tc>
          <w:tcPr>
            <w:tcW w:w="0" w:type="auto"/>
          </w:tcPr>
          <w:p w14:paraId="37F53B1C" w14:textId="77777777" w:rsidR="00F56F01" w:rsidRDefault="00F56F01"/>
        </w:tc>
        <w:tc>
          <w:tcPr>
            <w:tcW w:w="0" w:type="auto"/>
          </w:tcPr>
          <w:p w14:paraId="55E9813B" w14:textId="77777777" w:rsidR="00F56F01" w:rsidRDefault="00F56F01"/>
        </w:tc>
      </w:tr>
    </w:tbl>
    <w:p w14:paraId="447B2674" w14:textId="77777777" w:rsidR="00F56F01" w:rsidRDefault="006160B3">
      <w:bookmarkStart w:id="267" w:name="operationalisation-of-homophily"/>
      <w:r>
        <w:t>Operationalisation of homophily</w:t>
      </w:r>
    </w:p>
    <w:p w14:paraId="437EF7FF" w14:textId="77777777" w:rsidR="00F56F01" w:rsidRDefault="006160B3">
      <w:r>
        <w:lastRenderedPageBreak/>
        <w:t>The model incorporates homophily by converging a network to a fixed state of modularity (</w:t>
      </w:r>
      <m:oMath>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Q</m:t>
        </m:r>
        <m:r>
          <m:rPr>
            <m:sty m:val="p"/>
          </m:rPr>
          <w:rPr>
            <w:rFonts w:ascii="Cambria Math" w:hAnsi="Cambria Math"/>
          </w:rPr>
          <m:t>≤</m:t>
        </m:r>
        <m:r>
          <w:rPr>
            <w:rFonts w:ascii="Cambria Math" w:hAnsi="Cambria Math"/>
          </w:rPr>
          <m:t>1</m:t>
        </m:r>
      </m:oMath>
      <w:r>
        <w:t xml:space="preserve">). First, two identical Barabasi-Albert subpopulations are created that only differ in initial energy. The resulting network exhibits a complete separation of relationships between these subpopulations, maximizing modularity. To achieve the desired initial modularity, the initial connections are indexed in each subpopulation and paired with identical counterparts in the other subpopulation. These pairs are then randomly rewired, introducing entropy into the system while preserving the degree distribution. This iterative process facilitates the network’s progressive convergence towards modularity of -1, encompassing all intermediate values during the transition. Figure </w:t>
      </w:r>
      <w:hyperlink w:anchor="fig:rewiring">
        <w:r>
          <w:rPr>
            <w:rStyle w:val="Hyperlink"/>
          </w:rPr>
          <w:t>7</w:t>
        </w:r>
      </w:hyperlink>
      <w:r>
        <w:t xml:space="preserve"> provides a visual representation of this process, while figure </w:t>
      </w:r>
      <w:hyperlink w:anchor="fig:modularities">
        <w:r>
          <w:rPr>
            <w:rStyle w:val="Hyperlink"/>
          </w:rPr>
          <w:t>8</w:t>
        </w:r>
      </w:hyperlink>
      <w:r>
        <w:t xml:space="preserve"> provides a representation depicting the interconnectedness of the subpopulations over different initial modularities.</w:t>
      </w:r>
    </w:p>
    <w:p w14:paraId="78FCD2E4" w14:textId="77777777" w:rsidR="00F56F01" w:rsidRDefault="006160B3">
      <w:r>
        <w:t>The resulting initial topology remains fixed throughout the simulation. Eliminating relationship formation, strengthening, and dissolution from the model reduces the need for additional nontrivial assumptions. Moreover, separating homophily from induction enables us to evaluate the dominant mechanism in the system and how these two mechanisms interact, as we can initiate networks with various modularity values.</w:t>
      </w:r>
    </w:p>
    <w:p w14:paraId="16336C31" w14:textId="77777777" w:rsidR="00F56F01" w:rsidRDefault="006160B3">
      <w:r>
        <w:rPr>
          <w:noProof/>
        </w:rPr>
        <w:drawing>
          <wp:inline distT="0" distB="0" distL="0" distR="0" wp14:anchorId="752C5BD4" wp14:editId="41CBC622">
            <wp:extent cx="5486400" cy="4481518"/>
            <wp:effectExtent l="0" t="0" r="0" b="0"/>
            <wp:docPr id="49" name="Picture"/>
            <wp:cNvGraphicFramePr/>
            <a:graphic xmlns:a="http://schemas.openxmlformats.org/drawingml/2006/main">
              <a:graphicData uri="http://schemas.openxmlformats.org/drawingml/2006/picture">
                <pic:pic xmlns:pic="http://schemas.openxmlformats.org/drawingml/2006/picture">
                  <pic:nvPicPr>
                    <pic:cNvPr id="50" name="Picture" descr="Images/methods/mod_algorithm.png"/>
                    <pic:cNvPicPr>
                      <a:picLocks noChangeAspect="1" noChangeArrowheads="1"/>
                    </pic:cNvPicPr>
                  </pic:nvPicPr>
                  <pic:blipFill>
                    <a:blip r:embed="rId16"/>
                    <a:stretch>
                      <a:fillRect/>
                    </a:stretch>
                  </pic:blipFill>
                  <pic:spPr bwMode="auto">
                    <a:xfrm>
                      <a:off x="0" y="0"/>
                      <a:ext cx="5486400" cy="4481518"/>
                    </a:xfrm>
                    <a:prstGeom prst="rect">
                      <a:avLst/>
                    </a:prstGeom>
                    <a:noFill/>
                    <a:ln w="9525">
                      <a:noFill/>
                      <a:headEnd/>
                      <a:tailEnd/>
                    </a:ln>
                  </pic:spPr>
                </pic:pic>
              </a:graphicData>
            </a:graphic>
          </wp:inline>
        </w:drawing>
      </w:r>
    </w:p>
    <w:p w14:paraId="4DCA54EA" w14:textId="77777777" w:rsidR="00F56F01" w:rsidRDefault="006160B3">
      <w:r>
        <w:t xml:space="preserve">Figure </w:t>
      </w:r>
      <w:commentRangeStart w:id="268"/>
      <w:r>
        <w:t>5</w:t>
      </w:r>
      <w:commentRangeEnd w:id="268"/>
      <w:r w:rsidR="005E2A68">
        <w:rPr>
          <w:rStyle w:val="CommentReference"/>
          <w:rFonts w:ascii="Times New Roman" w:eastAsia="Times New Roman" w:hAnsi="Times New Roman" w:cs="Times New Roman"/>
        </w:rPr>
        <w:commentReference w:id="268"/>
      </w:r>
      <w:r>
        <w:t xml:space="preserve">: Schematic representation of a single iteration of the rewiring method. Two identical graphs are used as subpopulations (N=500) with differing initial social energy. Identical links are </w:t>
      </w:r>
      <w:r>
        <w:lastRenderedPageBreak/>
        <w:t>paired up, and a random pair is selected for link removal. The removed link is then redirected to the other subpopulation.</w:t>
      </w:r>
    </w:p>
    <w:p w14:paraId="662868ED" w14:textId="77777777" w:rsidR="00F56F01" w:rsidRDefault="006160B3">
      <w:r>
        <w:rPr>
          <w:noProof/>
        </w:rPr>
        <w:drawing>
          <wp:inline distT="0" distB="0" distL="0" distR="0" wp14:anchorId="417CD267" wp14:editId="6CA0A144">
            <wp:extent cx="5486400" cy="2926080"/>
            <wp:effectExtent l="0" t="0" r="0" b="0"/>
            <wp:docPr id="52" name="Picture"/>
            <wp:cNvGraphicFramePr/>
            <a:graphic xmlns:a="http://schemas.openxmlformats.org/drawingml/2006/main">
              <a:graphicData uri="http://schemas.openxmlformats.org/drawingml/2006/picture">
                <pic:pic xmlns:pic="http://schemas.openxmlformats.org/drawingml/2006/picture">
                  <pic:nvPicPr>
                    <pic:cNvPr id="53" name="Picture" descr="Images/methods/modularity.png"/>
                    <pic:cNvPicPr>
                      <a:picLocks noChangeAspect="1" noChangeArrowheads="1"/>
                    </pic:cNvPicPr>
                  </pic:nvPicPr>
                  <pic:blipFill>
                    <a:blip r:embed="rId17"/>
                    <a:stretch>
                      <a:fillRect/>
                    </a:stretch>
                  </pic:blipFill>
                  <pic:spPr bwMode="auto">
                    <a:xfrm>
                      <a:off x="0" y="0"/>
                      <a:ext cx="5486400" cy="2926080"/>
                    </a:xfrm>
                    <a:prstGeom prst="rect">
                      <a:avLst/>
                    </a:prstGeom>
                    <a:noFill/>
                    <a:ln w="9525">
                      <a:noFill/>
                      <a:headEnd/>
                      <a:tailEnd/>
                    </a:ln>
                  </pic:spPr>
                </pic:pic>
              </a:graphicData>
            </a:graphic>
          </wp:inline>
        </w:drawing>
      </w:r>
    </w:p>
    <w:p w14:paraId="374E36B9" w14:textId="77777777" w:rsidR="00F56F01" w:rsidRDefault="006160B3">
      <w:r>
        <w:t>Figure 6: The network representation illustrates negative (</w:t>
      </w:r>
      <m:oMath>
        <m:sSub>
          <m:sSubPr>
            <m:ctrlPr>
              <w:rPr>
                <w:rFonts w:ascii="Cambria Math" w:hAnsi="Cambria Math"/>
              </w:rPr>
            </m:ctrlPr>
          </m:sSubPr>
          <m:e>
            <m:r>
              <w:rPr>
                <w:rFonts w:ascii="Cambria Math" w:hAnsi="Cambria Math"/>
              </w:rPr>
              <m:t>Q</m:t>
            </m:r>
          </m:e>
          <m:sub>
            <m:r>
              <w:rPr>
                <w:rFonts w:ascii="Cambria Math" w:hAnsi="Cambria Math"/>
              </w:rPr>
              <m:t>0</m:t>
            </m:r>
          </m:sub>
        </m:sSub>
        <m:r>
          <m:rPr>
            <m:sty m:val="p"/>
          </m:rPr>
          <w:rPr>
            <w:rFonts w:ascii="Cambria Math" w:hAnsi="Cambria Math"/>
          </w:rPr>
          <m:t>=-</m:t>
        </m:r>
        <m:r>
          <w:rPr>
            <w:rFonts w:ascii="Cambria Math" w:hAnsi="Cambria Math"/>
          </w:rPr>
          <m:t>0.8</m:t>
        </m:r>
      </m:oMath>
      <w:r>
        <w:t>), neutral (</w:t>
      </w:r>
      <m:oMath>
        <m:sSub>
          <m:sSubPr>
            <m:ctrlPr>
              <w:rPr>
                <w:rFonts w:ascii="Cambria Math" w:hAnsi="Cambria Math"/>
              </w:rPr>
            </m:ctrlPr>
          </m:sSubPr>
          <m:e>
            <m:r>
              <w:rPr>
                <w:rFonts w:ascii="Cambria Math" w:hAnsi="Cambria Math"/>
              </w:rPr>
              <m:t>Q</m:t>
            </m:r>
          </m:e>
          <m:sub>
            <m:r>
              <w:rPr>
                <w:rFonts w:ascii="Cambria Math" w:hAnsi="Cambria Math"/>
              </w:rPr>
              <m:t>0</m:t>
            </m:r>
          </m:sub>
        </m:sSub>
        <m:r>
          <m:rPr>
            <m:sty m:val="p"/>
          </m:rPr>
          <w:rPr>
            <w:rFonts w:ascii="Cambria Math" w:hAnsi="Cambria Math"/>
          </w:rPr>
          <m:t>=</m:t>
        </m:r>
        <m:r>
          <w:rPr>
            <w:rFonts w:ascii="Cambria Math" w:hAnsi="Cambria Math"/>
          </w:rPr>
          <m:t>0</m:t>
        </m:r>
      </m:oMath>
      <w:r>
        <w:t>), and positive (</w:t>
      </w:r>
      <m:oMath>
        <m:sSub>
          <m:sSubPr>
            <m:ctrlPr>
              <w:rPr>
                <w:rFonts w:ascii="Cambria Math" w:hAnsi="Cambria Math"/>
              </w:rPr>
            </m:ctrlPr>
          </m:sSubPr>
          <m:e>
            <m:r>
              <w:rPr>
                <w:rFonts w:ascii="Cambria Math" w:hAnsi="Cambria Math"/>
              </w:rPr>
              <m:t>Q</m:t>
            </m:r>
          </m:e>
          <m:sub>
            <m:r>
              <w:rPr>
                <w:rFonts w:ascii="Cambria Math" w:hAnsi="Cambria Math"/>
              </w:rPr>
              <m:t>0</m:t>
            </m:r>
          </m:sub>
        </m:sSub>
        <m:r>
          <m:rPr>
            <m:sty m:val="p"/>
          </m:rPr>
          <w:rPr>
            <w:rFonts w:ascii="Cambria Math" w:hAnsi="Cambria Math"/>
          </w:rPr>
          <m:t>=</m:t>
        </m:r>
        <m:r>
          <w:rPr>
            <w:rFonts w:ascii="Cambria Math" w:hAnsi="Cambria Math"/>
          </w:rPr>
          <m:t>0.8</m:t>
        </m:r>
      </m:oMath>
      <w:r>
        <w:t>) modularity. Within the diagram, the red-shaded areas represent connections within groups, indicating relationships among nodes with similar attributes. Conversely, the b</w:t>
      </w:r>
      <w:commentRangeStart w:id="269"/>
      <w:r>
        <w:t xml:space="preserve">lue-shaded </w:t>
      </w:r>
      <w:commentRangeEnd w:id="269"/>
      <w:r w:rsidR="005E2A68">
        <w:rPr>
          <w:rStyle w:val="CommentReference"/>
          <w:rFonts w:ascii="Times New Roman" w:eastAsia="Times New Roman" w:hAnsi="Times New Roman" w:cs="Times New Roman"/>
        </w:rPr>
        <w:commentReference w:id="269"/>
      </w:r>
      <w:r>
        <w:t>areas represent connections between groups, denoting relationships among nodes with differing attributes. In addition to the shading, the nodes in the network exhibit different colors and shapes, signifying distinct homophilic tags.</w:t>
      </w:r>
    </w:p>
    <w:p w14:paraId="4E961CE4" w14:textId="77777777" w:rsidR="00F56F01" w:rsidRDefault="006160B3">
      <w:bookmarkStart w:id="270" w:name="X067551c2aefcc16b0cb5766a1cf2cf4b4d5faa6"/>
      <w:bookmarkEnd w:id="267"/>
      <w:r>
        <w:t>Operationalisations of the induction pathways</w:t>
      </w:r>
    </w:p>
    <w:p w14:paraId="6FDF2DD1" w14:textId="77777777" w:rsidR="00F56F01" w:rsidRDefault="006160B3">
      <w:r>
        <w:t xml:space="preserve">We describe the different pathways from an individual perspective, but individuals are embedded in a social network. Let </w:t>
      </w:r>
      <m:oMath>
        <m:sSub>
          <m:sSubPr>
            <m:ctrlPr>
              <w:rPr>
                <w:rFonts w:ascii="Cambria Math" w:hAnsi="Cambria Math"/>
              </w:rPr>
            </m:ctrlPr>
          </m:sSubPr>
          <m:e>
            <m:r>
              <w:rPr>
                <w:rFonts w:ascii="Cambria Math" w:hAnsi="Cambria Math"/>
              </w:rPr>
              <m:t>a</m:t>
            </m:r>
          </m:e>
          <m:sub>
            <m:r>
              <w:rPr>
                <w:rFonts w:ascii="Cambria Math" w:hAnsi="Cambria Math"/>
              </w:rPr>
              <m:t>ij</m:t>
            </m:r>
          </m:sub>
        </m:sSub>
      </m:oMath>
      <w:r>
        <w:t xml:space="preserve"> be an adjacency matrix that identifies whether individual </w:t>
      </w:r>
      <m:oMath>
        <m:r>
          <w:rPr>
            <w:rFonts w:ascii="Cambria Math" w:hAnsi="Cambria Math"/>
          </w:rPr>
          <m:t>i</m:t>
        </m:r>
      </m:oMath>
      <w:r>
        <w:t xml:space="preserve"> is connected to individual </w:t>
      </w:r>
      <m:oMath>
        <m:r>
          <w:rPr>
            <w:rFonts w:ascii="Cambria Math" w:hAnsi="Cambria Math"/>
          </w:rPr>
          <m:t>j</m:t>
        </m:r>
      </m:oMath>
      <w:r>
        <w:t xml:space="preserve">, for which case </w:t>
      </w:r>
      <m:oMath>
        <m:sSub>
          <m:sSubPr>
            <m:ctrlPr>
              <w:rPr>
                <w:rFonts w:ascii="Cambria Math" w:hAnsi="Cambria Math"/>
              </w:rPr>
            </m:ctrlPr>
          </m:sSubPr>
          <m:e>
            <m:r>
              <w:rPr>
                <w:rFonts w:ascii="Cambria Math" w:hAnsi="Cambria Math"/>
              </w:rPr>
              <m:t>a</m:t>
            </m:r>
          </m:e>
          <m:sub>
            <m:r>
              <w:rPr>
                <w:rFonts w:ascii="Cambria Math" w:hAnsi="Cambria Math"/>
              </w:rPr>
              <m:t>ij</m:t>
            </m:r>
          </m:sub>
        </m:sSub>
        <m:r>
          <m:rPr>
            <m:sty m:val="p"/>
          </m:rPr>
          <w:rPr>
            <w:rFonts w:ascii="Cambria Math" w:hAnsi="Cambria Math"/>
          </w:rPr>
          <m:t>=</m:t>
        </m:r>
        <m:r>
          <w:rPr>
            <w:rFonts w:ascii="Cambria Math" w:hAnsi="Cambria Math"/>
          </w:rPr>
          <m:t>1</m:t>
        </m:r>
      </m:oMath>
      <w:r>
        <w:t xml:space="preserve">, or they are not connected, </w:t>
      </w:r>
      <m:oMath>
        <m:sSub>
          <m:sSubPr>
            <m:ctrlPr>
              <w:rPr>
                <w:rFonts w:ascii="Cambria Math" w:hAnsi="Cambria Math"/>
              </w:rPr>
            </m:ctrlPr>
          </m:sSubPr>
          <m:e>
            <m:r>
              <w:rPr>
                <w:rFonts w:ascii="Cambria Math" w:hAnsi="Cambria Math"/>
              </w:rPr>
              <m:t>a</m:t>
            </m:r>
          </m:e>
          <m:sub>
            <m:r>
              <w:rPr>
                <w:rFonts w:ascii="Cambria Math" w:hAnsi="Cambria Math"/>
              </w:rPr>
              <m:t>ij</m:t>
            </m:r>
          </m:sub>
        </m:sSub>
        <m:r>
          <m:rPr>
            <m:sty m:val="p"/>
          </m:rPr>
          <w:rPr>
            <w:rFonts w:ascii="Cambria Math" w:hAnsi="Cambria Math"/>
          </w:rPr>
          <m:t>=</m:t>
        </m:r>
        <m:r>
          <w:rPr>
            <w:rFonts w:ascii="Cambria Math" w:hAnsi="Cambria Math"/>
          </w:rPr>
          <m:t>0</m:t>
        </m:r>
      </m:oMath>
      <w:r>
        <w:t xml:space="preserve">. At each time point, </w:t>
      </w:r>
      <m:oMath>
        <m:r>
          <w:rPr>
            <w:rFonts w:ascii="Cambria Math" w:hAnsi="Cambria Math"/>
          </w:rPr>
          <m:t>t</m:t>
        </m:r>
      </m:oMath>
      <w:r>
        <w:t xml:space="preserve">, individuals update their internal state, including their social energy, </w:t>
      </w:r>
      <m:oMath>
        <m:sSubSup>
          <m:sSubSupPr>
            <m:ctrlPr>
              <w:rPr>
                <w:rFonts w:ascii="Cambria Math" w:hAnsi="Cambria Math"/>
              </w:rPr>
            </m:ctrlPr>
          </m:sSubSupPr>
          <m:e>
            <m:r>
              <w:rPr>
                <w:rFonts w:ascii="Cambria Math" w:hAnsi="Cambria Math"/>
              </w:rPr>
              <m:t>e</m:t>
            </m:r>
          </m:e>
          <m:sub>
            <m:r>
              <w:rPr>
                <w:rFonts w:ascii="Cambria Math" w:hAnsi="Cambria Math"/>
              </w:rPr>
              <m:t>i</m:t>
            </m:r>
          </m:sub>
          <m:sup>
            <m:r>
              <w:rPr>
                <w:rFonts w:ascii="Cambria Math" w:hAnsi="Cambria Math"/>
              </w:rPr>
              <m:t>t</m:t>
            </m:r>
          </m:sup>
        </m:sSubSup>
      </m:oMath>
      <w:r>
        <w:t>, based on different pathways. For convenience, we will ignore the time superscripts whenever it is unnecessary to specify the time point.</w:t>
      </w:r>
    </w:p>
    <w:p w14:paraId="5FEDA6B5" w14:textId="77777777" w:rsidR="00F56F01" w:rsidRDefault="006160B3">
      <w:bookmarkStart w:id="271" w:name="cognitive"/>
      <w:r>
        <w:t>Cognitive</w:t>
      </w:r>
    </w:p>
    <w:p w14:paraId="3B214A4A" w14:textId="77777777" w:rsidR="00F56F01" w:rsidRDefault="006160B3">
      <w:r>
        <w:t>The cognitive pathway states that loneliness is affected by a discrepancy between the expectation and the perception of one’s social network. Interactions with others influence these expectations of what it means to have ideal social connectivity.</w:t>
      </w:r>
    </w:p>
    <w:p w14:paraId="072BDF3D" w14:textId="77777777" w:rsidR="00F56F01" w:rsidRDefault="006160B3">
      <w:r>
        <w:t xml:space="preserve">We have operationalized this process as an interplay between the social energy of individual </w:t>
      </w:r>
      <m:oMath>
        <m:r>
          <w:rPr>
            <w:rFonts w:ascii="Cambria Math" w:hAnsi="Cambria Math"/>
          </w:rPr>
          <m:t>i</m:t>
        </m:r>
      </m:oMath>
      <w:r>
        <w:t xml:space="preserve">, </w:t>
      </w:r>
      <m:oMath>
        <m:sSub>
          <m:sSubPr>
            <m:ctrlPr>
              <w:rPr>
                <w:rFonts w:ascii="Cambria Math" w:hAnsi="Cambria Math"/>
              </w:rPr>
            </m:ctrlPr>
          </m:sSubPr>
          <m:e>
            <m:r>
              <w:rPr>
                <w:rFonts w:ascii="Cambria Math" w:hAnsi="Cambria Math"/>
              </w:rPr>
              <m:t>e</m:t>
            </m:r>
          </m:e>
          <m:sub>
            <m:r>
              <w:rPr>
                <w:rFonts w:ascii="Cambria Math" w:hAnsi="Cambria Math"/>
              </w:rPr>
              <m:t>i</m:t>
            </m:r>
          </m:sub>
        </m:sSub>
      </m:oMath>
      <w:r>
        <w:t xml:space="preserve">, and perceived connectivity with one’s own social network, </w:t>
      </w:r>
      <m:oMath>
        <m:sSub>
          <m:sSubPr>
            <m:ctrlPr>
              <w:rPr>
                <w:rFonts w:ascii="Cambria Math" w:hAnsi="Cambria Math"/>
              </w:rPr>
            </m:ctrlPr>
          </m:sSubPr>
          <m:e>
            <m:r>
              <w:rPr>
                <w:rFonts w:ascii="Cambria Math" w:hAnsi="Cambria Math"/>
              </w:rPr>
              <m:t>k</m:t>
            </m:r>
          </m:e>
          <m:sub>
            <m:r>
              <w:rPr>
                <w:rFonts w:ascii="Cambria Math" w:hAnsi="Cambria Math"/>
              </w:rPr>
              <m:t>i</m:t>
            </m:r>
          </m:sub>
        </m:sSub>
      </m:oMath>
      <w:r>
        <w:t>. The change in that perceived social connectivity is given by</w:t>
      </w:r>
    </w:p>
    <w:p w14:paraId="391FDF48" w14:textId="77777777" w:rsidR="00F56F01" w:rsidRDefault="00000000">
      <m:oMathPara>
        <m:oMathParaPr>
          <m:jc m:val="center"/>
        </m:oMathParaPr>
        <m:oMath>
          <m:sSubSup>
            <m:sSubSupPr>
              <m:ctrlPr>
                <w:rPr>
                  <w:rFonts w:ascii="Cambria Math" w:hAnsi="Cambria Math"/>
                </w:rPr>
              </m:ctrlPr>
            </m:sSubSupPr>
            <m:e>
              <m:r>
                <w:rPr>
                  <w:rFonts w:ascii="Cambria Math" w:hAnsi="Cambria Math"/>
                </w:rPr>
                <m:t>k</m:t>
              </m:r>
            </m:e>
            <m:sub>
              <m:r>
                <w:rPr>
                  <w:rFonts w:ascii="Cambria Math" w:hAnsi="Cambria Math"/>
                </w:rPr>
                <m:t>i</m:t>
              </m:r>
            </m:sub>
            <m:sup>
              <m:r>
                <w:rPr>
                  <w:rFonts w:ascii="Cambria Math" w:hAnsi="Cambria Math"/>
                </w:rPr>
                <m:t>t</m:t>
              </m:r>
              <m:r>
                <m:rPr>
                  <m:sty m:val="p"/>
                </m:rPr>
                <w:rPr>
                  <w:rFonts w:ascii="Cambria Math" w:hAnsi="Cambria Math"/>
                </w:rPr>
                <m:t>+</m:t>
              </m:r>
              <m:r>
                <w:rPr>
                  <w:rFonts w:ascii="Cambria Math" w:hAnsi="Cambria Math"/>
                </w:rPr>
                <m:t>1</m:t>
              </m:r>
            </m:sup>
          </m:sSubSup>
          <m:r>
            <m:rPr>
              <m:sty m:val="p"/>
            </m:rPr>
            <w:rPr>
              <w:rFonts w:ascii="Cambria Math" w:hAnsi="Cambria Math"/>
            </w:rPr>
            <m:t>-</m:t>
          </m:r>
          <m:sSubSup>
            <m:sSubSupPr>
              <m:ctrlPr>
                <w:rPr>
                  <w:rFonts w:ascii="Cambria Math" w:hAnsi="Cambria Math"/>
                </w:rPr>
              </m:ctrlPr>
            </m:sSubSupPr>
            <m:e>
              <m:r>
                <w:rPr>
                  <w:rFonts w:ascii="Cambria Math" w:hAnsi="Cambria Math"/>
                </w:rPr>
                <m:t>k</m:t>
              </m:r>
            </m:e>
            <m:sub>
              <m:r>
                <w:rPr>
                  <w:rFonts w:ascii="Cambria Math" w:hAnsi="Cambria Math"/>
                </w:rPr>
                <m:t>i</m:t>
              </m:r>
            </m:sub>
            <m:sup>
              <m:r>
                <w:rPr>
                  <w:rFonts w:ascii="Cambria Math" w:hAnsi="Cambria Math"/>
                </w:rPr>
                <m:t>t</m:t>
              </m:r>
            </m:sup>
          </m:sSubSup>
          <m:r>
            <m:rPr>
              <m:sty m:val="p"/>
            </m:rPr>
            <w:rPr>
              <w:rFonts w:ascii="Cambria Math" w:hAnsi="Cambria Math"/>
            </w:rPr>
            <m:t>=</m:t>
          </m:r>
          <m:sSubSup>
            <m:sSubSupPr>
              <m:ctrlPr>
                <w:rPr>
                  <w:rFonts w:ascii="Cambria Math" w:hAnsi="Cambria Math"/>
                </w:rPr>
              </m:ctrlPr>
            </m:sSubSupPr>
            <m:e>
              <m:r>
                <w:rPr>
                  <w:rFonts w:ascii="Cambria Math" w:hAnsi="Cambria Math"/>
                </w:rPr>
                <m:t>e</m:t>
              </m:r>
            </m:e>
            <m:sub>
              <m:r>
                <w:rPr>
                  <w:rFonts w:ascii="Cambria Math" w:hAnsi="Cambria Math"/>
                </w:rPr>
                <m:t>i</m:t>
              </m:r>
            </m:sub>
            <m:sup>
              <m:r>
                <w:rPr>
                  <w:rFonts w:ascii="Cambria Math" w:hAnsi="Cambria Math"/>
                </w:rPr>
                <m:t>t</m:t>
              </m:r>
            </m:sup>
          </m:sSubSup>
          <m:r>
            <m:rPr>
              <m:sty m:val="p"/>
            </m:rPr>
            <w:rPr>
              <w:rFonts w:ascii="Cambria Math" w:hAnsi="Cambria Math"/>
            </w:rPr>
            <m:t>-</m:t>
          </m:r>
          <m:sSubSup>
            <m:sSubSupPr>
              <m:ctrlPr>
                <w:rPr>
                  <w:rFonts w:ascii="Cambria Math" w:hAnsi="Cambria Math"/>
                </w:rPr>
              </m:ctrlPr>
            </m:sSubSupPr>
            <m:e>
              <m:r>
                <w:rPr>
                  <w:rFonts w:ascii="Cambria Math" w:hAnsi="Cambria Math"/>
                </w:rPr>
                <m:t>k</m:t>
              </m:r>
            </m:e>
            <m:sub>
              <m:r>
                <w:rPr>
                  <w:rFonts w:ascii="Cambria Math" w:hAnsi="Cambria Math"/>
                </w:rPr>
                <m:t>i</m:t>
              </m:r>
            </m:sub>
            <m:sup>
              <m:r>
                <w:rPr>
                  <w:rFonts w:ascii="Cambria Math" w:hAnsi="Cambria Math"/>
                </w:rPr>
                <m:t>t</m:t>
              </m:r>
            </m:sup>
          </m:sSubSup>
          <m:r>
            <w:rPr>
              <w:rFonts w:ascii="Cambria Math" w:hAnsi="Cambria Math"/>
            </w:rPr>
            <m:t>β</m:t>
          </m:r>
          <m:r>
            <m:rPr>
              <m:sty m:val="p"/>
            </m:rPr>
            <w:rPr>
              <w:rFonts w:ascii="Cambria Math" w:hAnsi="Cambria Math"/>
            </w:rPr>
            <m:t>.</m:t>
          </m:r>
        </m:oMath>
      </m:oMathPara>
    </w:p>
    <w:p w14:paraId="16C5A8DF" w14:textId="77777777" w:rsidR="00F56F01" w:rsidRDefault="006160B3">
      <w:r>
        <w:lastRenderedPageBreak/>
        <w:t xml:space="preserve">In this system, </w:t>
      </w:r>
      <m:oMath>
        <m:r>
          <w:rPr>
            <w:rFonts w:ascii="Cambria Math" w:hAnsi="Cambria Math"/>
          </w:rPr>
          <m:t>β</m:t>
        </m:r>
      </m:oMath>
      <w:r>
        <w:t xml:space="preserve"> represents the rate at which a person’s social connectivity decays over time without sufficient social energy to maintain it. The intuition is that social relationships can have a natural decay and that energy needs to be put into maintaining them. Specifically, if a person’s social energy is low (</w:t>
      </w:r>
      <m:oMath>
        <m:sSub>
          <m:sSubPr>
            <m:ctrlPr>
              <w:rPr>
                <w:rFonts w:ascii="Cambria Math" w:hAnsi="Cambria Math"/>
              </w:rPr>
            </m:ctrlPr>
          </m:sSubPr>
          <m:e>
            <m:r>
              <w:rPr>
                <w:rFonts w:ascii="Cambria Math" w:hAnsi="Cambria Math"/>
              </w:rPr>
              <m:t>e</m:t>
            </m:r>
          </m:e>
          <m:sub>
            <m:r>
              <w:rPr>
                <w:rFonts w:ascii="Cambria Math" w:hAnsi="Cambria Math"/>
              </w:rPr>
              <m:t>i</m:t>
            </m:r>
          </m:sub>
        </m:sSub>
        <m:r>
          <m:rPr>
            <m:sty m:val="p"/>
          </m:rPr>
          <w:rPr>
            <w:rFonts w:ascii="Cambria Math" w:hAnsi="Cambria Math"/>
          </w:rPr>
          <m:t>&lt;</m:t>
        </m:r>
        <m:sSub>
          <m:sSubPr>
            <m:ctrlPr>
              <w:rPr>
                <w:rFonts w:ascii="Cambria Math" w:hAnsi="Cambria Math"/>
              </w:rPr>
            </m:ctrlPr>
          </m:sSubPr>
          <m:e>
            <m:r>
              <w:rPr>
                <w:rFonts w:ascii="Cambria Math" w:hAnsi="Cambria Math"/>
              </w:rPr>
              <m:t>k</m:t>
            </m:r>
          </m:e>
          <m:sub>
            <m:r>
              <w:rPr>
                <w:rFonts w:ascii="Cambria Math" w:hAnsi="Cambria Math"/>
              </w:rPr>
              <m:t>i</m:t>
            </m:r>
          </m:sub>
        </m:sSub>
        <m:r>
          <w:rPr>
            <w:rFonts w:ascii="Cambria Math" w:hAnsi="Cambria Math"/>
          </w:rPr>
          <m:t>β</m:t>
        </m:r>
      </m:oMath>
      <w:r>
        <w:t xml:space="preserve">), their perceived social connectivity will decrease, and unless </w:t>
      </w:r>
      <m:oMath>
        <m:sSub>
          <m:sSubPr>
            <m:ctrlPr>
              <w:rPr>
                <w:rFonts w:ascii="Cambria Math" w:hAnsi="Cambria Math"/>
              </w:rPr>
            </m:ctrlPr>
          </m:sSubPr>
          <m:e>
            <m:r>
              <w:rPr>
                <w:rFonts w:ascii="Cambria Math" w:hAnsi="Cambria Math"/>
              </w:rPr>
              <m:t>e</m:t>
            </m:r>
          </m:e>
          <m:sub>
            <m:r>
              <w:rPr>
                <w:rFonts w:ascii="Cambria Math" w:hAnsi="Cambria Math"/>
              </w:rPr>
              <m:t>i</m:t>
            </m:r>
          </m:sub>
        </m:sSub>
      </m:oMath>
      <w:r>
        <w:t xml:space="preserve"> increases, </w:t>
      </w:r>
      <m:oMath>
        <m:sSub>
          <m:sSubPr>
            <m:ctrlPr>
              <w:rPr>
                <w:rFonts w:ascii="Cambria Math" w:hAnsi="Cambria Math"/>
              </w:rPr>
            </m:ctrlPr>
          </m:sSubPr>
          <m:e>
            <m:r>
              <w:rPr>
                <w:rFonts w:ascii="Cambria Math" w:hAnsi="Cambria Math"/>
              </w:rPr>
              <m:t>k</m:t>
            </m:r>
          </m:e>
          <m:sub>
            <m:r>
              <w:rPr>
                <w:rFonts w:ascii="Cambria Math" w:hAnsi="Cambria Math"/>
              </w:rPr>
              <m:t>i</m:t>
            </m:r>
          </m:sub>
        </m:sSub>
      </m:oMath>
      <w:r>
        <w:t xml:space="preserve"> will keep decreasing. A higher beta value implies a faster decay rate, meaning that a person’s perceived social connectivity will decrease more rapidly over time without sufficient social energy. Conversely, a lower beta value implies a slower decay rate, meaning that a person’s perceived social connectivity will decrease more slowly over time without social energy. If a person’s social energy is high (</w:t>
      </w:r>
      <m:oMath>
        <m:sSub>
          <m:sSubPr>
            <m:ctrlPr>
              <w:rPr>
                <w:rFonts w:ascii="Cambria Math" w:hAnsi="Cambria Math"/>
              </w:rPr>
            </m:ctrlPr>
          </m:sSubPr>
          <m:e>
            <m:r>
              <w:rPr>
                <w:rFonts w:ascii="Cambria Math" w:hAnsi="Cambria Math"/>
              </w:rPr>
              <m:t>e</m:t>
            </m:r>
          </m:e>
          <m:sub>
            <m:r>
              <w:rPr>
                <w:rFonts w:ascii="Cambria Math" w:hAnsi="Cambria Math"/>
              </w:rPr>
              <m:t>i</m:t>
            </m:r>
          </m:sub>
        </m:sSub>
        <m:r>
          <m:rPr>
            <m:sty m:val="p"/>
          </m:rPr>
          <w:rPr>
            <w:rFonts w:ascii="Cambria Math" w:hAnsi="Cambria Math"/>
          </w:rPr>
          <m:t>&gt;</m:t>
        </m:r>
        <m:sSub>
          <m:sSubPr>
            <m:ctrlPr>
              <w:rPr>
                <w:rFonts w:ascii="Cambria Math" w:hAnsi="Cambria Math"/>
              </w:rPr>
            </m:ctrlPr>
          </m:sSubPr>
          <m:e>
            <m:r>
              <w:rPr>
                <w:rFonts w:ascii="Cambria Math" w:hAnsi="Cambria Math"/>
              </w:rPr>
              <m:t>k</m:t>
            </m:r>
          </m:e>
          <m:sub>
            <m:r>
              <w:rPr>
                <w:rFonts w:ascii="Cambria Math" w:hAnsi="Cambria Math"/>
              </w:rPr>
              <m:t>i</m:t>
            </m:r>
          </m:sub>
        </m:sSub>
        <m:r>
          <w:rPr>
            <w:rFonts w:ascii="Cambria Math" w:hAnsi="Cambria Math"/>
          </w:rPr>
          <m:t>β</m:t>
        </m:r>
      </m:oMath>
      <w:r>
        <w:t>), perceived social connectivity will increase.</w:t>
      </w:r>
    </w:p>
    <w:p w14:paraId="37EC3314" w14:textId="77777777" w:rsidR="00F56F01" w:rsidRDefault="006160B3">
      <w:r>
        <w:t xml:space="preserve">Social connectivity feeds back into social energy. The change in social energy of an agent </w:t>
      </w:r>
      <m:oMath>
        <m:r>
          <w:rPr>
            <w:rFonts w:ascii="Cambria Math" w:hAnsi="Cambria Math"/>
          </w:rPr>
          <m:t>i</m:t>
        </m:r>
      </m:oMath>
      <w:r>
        <w:t xml:space="preserve"> is determined by </w:t>
      </w:r>
      <m:oMath>
        <m:sSubSup>
          <m:sSubSupPr>
            <m:ctrlPr>
              <w:rPr>
                <w:rFonts w:ascii="Cambria Math" w:hAnsi="Cambria Math"/>
              </w:rPr>
            </m:ctrlPr>
          </m:sSubSupPr>
          <m:e>
            <m:r>
              <w:rPr>
                <w:rFonts w:ascii="Cambria Math" w:hAnsi="Cambria Math"/>
              </w:rPr>
              <m:t>f</m:t>
            </m:r>
          </m:e>
          <m:sub>
            <m:r>
              <w:rPr>
                <w:rFonts w:ascii="Cambria Math" w:hAnsi="Cambria Math"/>
              </w:rPr>
              <m:t>i</m:t>
            </m:r>
          </m:sub>
          <m:sup>
            <m:r>
              <m:rPr>
                <m:sty m:val="p"/>
              </m:rPr>
              <w:rPr>
                <w:rFonts w:ascii="Cambria Math" w:hAnsi="Cambria Math"/>
              </w:rPr>
              <m:t>c</m:t>
            </m:r>
          </m:sup>
        </m:sSubSup>
      </m:oMath>
      <w:r>
        <w:t xml:space="preserve"> in Eq.(</w:t>
      </w:r>
      <w:hyperlink w:anchor="eq:cognition">
        <w:r>
          <w:rPr>
            <w:rStyle w:val="Hyperlink"/>
          </w:rPr>
          <w:t>[eq:cognition]</w:t>
        </w:r>
      </w:hyperlink>
      <w:r>
        <w:t xml:space="preserve">), the difference between the perceived social connectivity and the mean perceived social connectivity of the agent in node </w:t>
      </w:r>
      <m:oMath>
        <m:r>
          <w:rPr>
            <w:rFonts w:ascii="Cambria Math" w:hAnsi="Cambria Math"/>
          </w:rPr>
          <m:t>i</m:t>
        </m:r>
      </m:oMath>
      <w:r>
        <w:t xml:space="preserve">’s neighborhood, denoted by </w:t>
      </w:r>
      <m:oMath>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j</m:t>
            </m:r>
          </m:sub>
        </m:sSub>
        <m:sSub>
          <m:sSubPr>
            <m:ctrlPr>
              <w:rPr>
                <w:rFonts w:ascii="Cambria Math" w:hAnsi="Cambria Math"/>
              </w:rPr>
            </m:ctrlPr>
          </m:sSubPr>
          <m:e>
            <m:r>
              <m:rPr>
                <m:sty m:val="p"/>
              </m:rPr>
              <w:rPr>
                <w:rFonts w:ascii="Cambria Math" w:hAnsi="Cambria Math"/>
              </w:rPr>
              <m:t>⟩</m:t>
            </m:r>
          </m:e>
          <m:sub>
            <m:r>
              <w:rPr>
                <w:rFonts w:ascii="Cambria Math" w:hAnsi="Cambria Math"/>
              </w:rPr>
              <m:t>i</m:t>
            </m:r>
          </m:sub>
        </m:sSub>
        <m:r>
          <m:rPr>
            <m:sty m:val="p"/>
          </m:rPr>
          <w:rPr>
            <w:rFonts w:ascii="Cambria Math" w:hAnsi="Cambria Math"/>
          </w:rPr>
          <m:t>=</m:t>
        </m:r>
        <m:f>
          <m:fPr>
            <m:ctrlPr>
              <w:rPr>
                <w:rFonts w:ascii="Cambria Math" w:hAnsi="Cambria Math"/>
              </w:rPr>
            </m:ctrlPr>
          </m:fPr>
          <m:num>
            <m:nary>
              <m:naryPr>
                <m:chr m:val="∑"/>
                <m:limLoc m:val="undOvr"/>
                <m:supHide m:val="1"/>
                <m:ctrlPr>
                  <w:rPr>
                    <w:rFonts w:ascii="Cambria Math" w:hAnsi="Cambria Math"/>
                  </w:rPr>
                </m:ctrlPr>
              </m:naryPr>
              <m:sub>
                <m:r>
                  <w:rPr>
                    <w:rFonts w:ascii="Cambria Math" w:hAnsi="Cambria Math"/>
                  </w:rPr>
                  <m:t>j</m:t>
                </m:r>
              </m:sub>
              <m:sup>
                <m:r>
                  <w:rPr>
                    <w:rFonts w:ascii="Cambria Math" w:hAnsi="Cambria Math"/>
                  </w:rPr>
                  <m:t>​</m:t>
                </m:r>
              </m:sup>
              <m:e>
                <m:sSub>
                  <m:sSubPr>
                    <m:ctrlPr>
                      <w:rPr>
                        <w:rFonts w:ascii="Cambria Math" w:hAnsi="Cambria Math"/>
                      </w:rPr>
                    </m:ctrlPr>
                  </m:sSubPr>
                  <m:e>
                    <m:r>
                      <w:rPr>
                        <w:rFonts w:ascii="Cambria Math" w:hAnsi="Cambria Math"/>
                      </w:rPr>
                      <m:t>a</m:t>
                    </m:r>
                  </m:e>
                  <m:sub>
                    <m:r>
                      <w:rPr>
                        <w:rFonts w:ascii="Cambria Math" w:hAnsi="Cambria Math"/>
                      </w:rPr>
                      <m:t>ji</m:t>
                    </m:r>
                  </m:sub>
                </m:sSub>
              </m:e>
            </m:nary>
            <m:sSub>
              <m:sSubPr>
                <m:ctrlPr>
                  <w:rPr>
                    <w:rFonts w:ascii="Cambria Math" w:hAnsi="Cambria Math"/>
                  </w:rPr>
                </m:ctrlPr>
              </m:sSubPr>
              <m:e>
                <m:r>
                  <w:rPr>
                    <w:rFonts w:ascii="Cambria Math" w:hAnsi="Cambria Math"/>
                  </w:rPr>
                  <m:t>k</m:t>
                </m:r>
              </m:e>
              <m:sub>
                <m:r>
                  <w:rPr>
                    <w:rFonts w:ascii="Cambria Math" w:hAnsi="Cambria Math"/>
                  </w:rPr>
                  <m:t>j</m:t>
                </m:r>
              </m:sub>
            </m:sSub>
          </m:num>
          <m:den>
            <m:nary>
              <m:naryPr>
                <m:chr m:val="∑"/>
                <m:limLoc m:val="undOvr"/>
                <m:supHide m:val="1"/>
                <m:ctrlPr>
                  <w:rPr>
                    <w:rFonts w:ascii="Cambria Math" w:hAnsi="Cambria Math"/>
                  </w:rPr>
                </m:ctrlPr>
              </m:naryPr>
              <m:sub>
                <m:r>
                  <w:rPr>
                    <w:rFonts w:ascii="Cambria Math" w:hAnsi="Cambria Math"/>
                  </w:rPr>
                  <m:t>j</m:t>
                </m:r>
              </m:sub>
              <m:sup>
                <m:r>
                  <w:rPr>
                    <w:rFonts w:ascii="Cambria Math" w:hAnsi="Cambria Math"/>
                  </w:rPr>
                  <m:t>​</m:t>
                </m:r>
              </m:sup>
              <m:e>
                <m:sSub>
                  <m:sSubPr>
                    <m:ctrlPr>
                      <w:rPr>
                        <w:rFonts w:ascii="Cambria Math" w:hAnsi="Cambria Math"/>
                      </w:rPr>
                    </m:ctrlPr>
                  </m:sSubPr>
                  <m:e>
                    <m:r>
                      <w:rPr>
                        <w:rFonts w:ascii="Cambria Math" w:hAnsi="Cambria Math"/>
                      </w:rPr>
                      <m:t>a</m:t>
                    </m:r>
                  </m:e>
                  <m:sub>
                    <m:r>
                      <w:rPr>
                        <w:rFonts w:ascii="Cambria Math" w:hAnsi="Cambria Math"/>
                      </w:rPr>
                      <m:t>ji</m:t>
                    </m:r>
                  </m:sub>
                </m:sSub>
              </m:e>
            </m:nary>
          </m:den>
        </m:f>
      </m:oMath>
      <w:r>
        <w:t xml:space="preserve">. It represents the deviation of node </w:t>
      </w:r>
      <m:oMath>
        <m:r>
          <w:rPr>
            <w:rFonts w:ascii="Cambria Math" w:hAnsi="Cambria Math"/>
          </w:rPr>
          <m:t>i</m:t>
        </m:r>
      </m:oMath>
      <w:r>
        <w:t>’s perceived social connectivity from the average connectivity of its neighbors (i.e., a proxy for expectations based on its neighbors).</w:t>
      </w:r>
    </w:p>
    <w:p w14:paraId="7B70455A" w14:textId="77777777" w:rsidR="00F56F01" w:rsidRDefault="00000000">
      <m:oMathPara>
        <m:oMathParaPr>
          <m:jc m:val="center"/>
        </m:oMathParaPr>
        <m:oMath>
          <m:sSubSup>
            <m:sSubSupPr>
              <m:ctrlPr>
                <w:rPr>
                  <w:rFonts w:ascii="Cambria Math" w:hAnsi="Cambria Math"/>
                </w:rPr>
              </m:ctrlPr>
            </m:sSubSupPr>
            <m:e>
              <m:r>
                <w:rPr>
                  <w:rFonts w:ascii="Cambria Math" w:hAnsi="Cambria Math"/>
                </w:rPr>
                <m:t>f</m:t>
              </m:r>
            </m:e>
            <m:sub>
              <m:r>
                <w:rPr>
                  <w:rFonts w:ascii="Cambria Math" w:hAnsi="Cambria Math"/>
                </w:rPr>
                <m:t>i</m:t>
              </m:r>
            </m:sub>
            <m:sup>
              <m:r>
                <m:rPr>
                  <m:sty m:val="p"/>
                </m:rPr>
                <w:rPr>
                  <w:rFonts w:ascii="Cambria Math" w:hAnsi="Cambria Math"/>
                </w:rPr>
                <m:t>c</m:t>
              </m:r>
            </m:sup>
          </m:sSubSup>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j</m:t>
              </m:r>
            </m:sub>
          </m:sSub>
          <m:sSub>
            <m:sSubPr>
              <m:ctrlPr>
                <w:rPr>
                  <w:rFonts w:ascii="Cambria Math" w:hAnsi="Cambria Math"/>
                </w:rPr>
              </m:ctrlPr>
            </m:sSubPr>
            <m:e>
              <m:r>
                <m:rPr>
                  <m:sty m:val="p"/>
                </m:rPr>
                <w:rPr>
                  <w:rFonts w:ascii="Cambria Math" w:hAnsi="Cambria Math"/>
                </w:rPr>
                <m:t>⟩</m:t>
              </m:r>
            </m:e>
            <m:sub>
              <m:r>
                <w:rPr>
                  <w:rFonts w:ascii="Cambria Math" w:hAnsi="Cambria Math"/>
                </w:rPr>
                <m:t>i</m:t>
              </m:r>
            </m:sub>
          </m:sSub>
        </m:oMath>
      </m:oMathPara>
    </w:p>
    <w:p w14:paraId="1D218BA7" w14:textId="77777777" w:rsidR="00F56F01" w:rsidRDefault="006160B3">
      <w:bookmarkStart w:id="272" w:name="behavioral"/>
      <w:bookmarkEnd w:id="271"/>
      <w:r>
        <w:t>Behavioral</w:t>
      </w:r>
    </w:p>
    <w:p w14:paraId="2AF7462F" w14:textId="77777777" w:rsidR="00F56F01" w:rsidRDefault="006160B3">
      <w:r>
        <w:t xml:space="preserve">Individuals experiencing loneliness may display less trusting and more hostile behaviors toward others. These behaviors can negatively impact relationship satisfaction and may result in the loss or weakening of the relationship, subsequently inducing loneliness in others. To formalize this process, we propose that the change in social energy of an agent </w:t>
      </w:r>
      <m:oMath>
        <m:r>
          <w:rPr>
            <w:rFonts w:ascii="Cambria Math" w:hAnsi="Cambria Math"/>
          </w:rPr>
          <m:t>i</m:t>
        </m:r>
      </m:oMath>
      <w:r>
        <w:t xml:space="preserve"> via the behavior pathway, </w:t>
      </w:r>
      <m:oMath>
        <m:sSubSup>
          <m:sSubSupPr>
            <m:ctrlPr>
              <w:rPr>
                <w:rFonts w:ascii="Cambria Math" w:hAnsi="Cambria Math"/>
              </w:rPr>
            </m:ctrlPr>
          </m:sSubSupPr>
          <m:e>
            <m:r>
              <w:rPr>
                <w:rFonts w:ascii="Cambria Math" w:hAnsi="Cambria Math"/>
              </w:rPr>
              <m:t>f</m:t>
            </m:r>
          </m:e>
          <m:sub>
            <m:r>
              <w:rPr>
                <w:rFonts w:ascii="Cambria Math" w:hAnsi="Cambria Math"/>
              </w:rPr>
              <m:t>i</m:t>
            </m:r>
          </m:sub>
          <m:sup>
            <m:r>
              <m:rPr>
                <m:sty m:val="p"/>
              </m:rPr>
              <w:rPr>
                <w:rFonts w:ascii="Cambria Math" w:hAnsi="Cambria Math"/>
              </w:rPr>
              <m:t>b</m:t>
            </m:r>
          </m:sup>
        </m:sSubSup>
      </m:oMath>
      <w:r>
        <w:t>, follows</w:t>
      </w:r>
    </w:p>
    <w:p w14:paraId="6B4C3B9C" w14:textId="77777777" w:rsidR="00F56F01" w:rsidRDefault="00000000">
      <m:oMathPara>
        <m:oMathParaPr>
          <m:jc m:val="center"/>
        </m:oMathParaPr>
        <m:oMath>
          <m:sSubSup>
            <m:sSubSupPr>
              <m:ctrlPr>
                <w:rPr>
                  <w:rFonts w:ascii="Cambria Math" w:hAnsi="Cambria Math"/>
                </w:rPr>
              </m:ctrlPr>
            </m:sSubSupPr>
            <m:e>
              <m:r>
                <w:rPr>
                  <w:rFonts w:ascii="Cambria Math" w:hAnsi="Cambria Math"/>
                </w:rPr>
                <m:t>f</m:t>
              </m:r>
            </m:e>
            <m:sub>
              <m:r>
                <w:rPr>
                  <w:rFonts w:ascii="Cambria Math" w:hAnsi="Cambria Math"/>
                </w:rPr>
                <m:t>i</m:t>
              </m:r>
            </m:sub>
            <m:sup>
              <m:r>
                <m:rPr>
                  <m:sty m:val="p"/>
                </m:rPr>
                <w:rPr>
                  <w:rFonts w:ascii="Cambria Math" w:hAnsi="Cambria Math"/>
                </w:rPr>
                <m:t>b</m:t>
              </m:r>
            </m:sup>
          </m:sSubSup>
          <m:r>
            <m:rPr>
              <m:sty m:val="p"/>
            </m:rPr>
            <w:rPr>
              <w:rFonts w:ascii="Cambria Math" w:hAnsi="Cambria Math"/>
            </w:rPr>
            <m:t>=</m:t>
          </m:r>
          <m:sSub>
            <m:sSubPr>
              <m:ctrlPr>
                <w:rPr>
                  <w:rFonts w:ascii="Cambria Math" w:hAnsi="Cambria Math"/>
                </w:rPr>
              </m:ctrlPr>
            </m:sSubPr>
            <m:e>
              <m:d>
                <m:dPr>
                  <m:begChr m:val="⟨"/>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e</m:t>
                          </m:r>
                        </m:e>
                        <m:sub>
                          <m:r>
                            <w:rPr>
                              <w:rFonts w:ascii="Cambria Math" w:hAnsi="Cambria Math"/>
                            </w:rPr>
                            <m:t>j</m:t>
                          </m:r>
                        </m:sub>
                      </m:sSub>
                      <m:r>
                        <m:rPr>
                          <m:sty m:val="p"/>
                        </m:rPr>
                        <w:rPr>
                          <w:rFonts w:ascii="Cambria Math" w:hAnsi="Cambria Math"/>
                        </w:rPr>
                        <m:t>-</m:t>
                      </m:r>
                      <m:r>
                        <w:rPr>
                          <w:rFonts w:ascii="Cambria Math" w:hAnsi="Cambria Math"/>
                        </w:rPr>
                        <m:t>θ</m:t>
                      </m:r>
                    </m:num>
                    <m:den>
                      <m:sSubSup>
                        <m:sSubSupPr>
                          <m:ctrlPr>
                            <w:rPr>
                              <w:rFonts w:ascii="Cambria Math" w:hAnsi="Cambria Math"/>
                            </w:rPr>
                          </m:ctrlPr>
                        </m:sSubSupPr>
                        <m:e>
                          <m:r>
                            <w:rPr>
                              <w:rFonts w:ascii="Cambria Math" w:hAnsi="Cambria Math"/>
                            </w:rPr>
                            <m:t>d</m:t>
                          </m:r>
                        </m:e>
                        <m:sub>
                          <m:r>
                            <w:rPr>
                              <w:rFonts w:ascii="Cambria Math" w:hAnsi="Cambria Math"/>
                            </w:rPr>
                            <m:t>j</m:t>
                          </m:r>
                        </m:sub>
                        <m:sup>
                          <m:r>
                            <m:rPr>
                              <m:sty m:val="p"/>
                            </m:rPr>
                            <w:rPr>
                              <w:rFonts w:ascii="Cambria Math" w:hAnsi="Cambria Math"/>
                            </w:rPr>
                            <m:t>+</m:t>
                          </m:r>
                        </m:sup>
                      </m:sSubSup>
                    </m:den>
                  </m:f>
                </m:e>
              </m:d>
            </m:e>
            <m:sub>
              <m:r>
                <w:rPr>
                  <w:rFonts w:ascii="Cambria Math" w:hAnsi="Cambria Math"/>
                </w:rPr>
                <m:t>i</m:t>
              </m:r>
            </m:sub>
          </m:sSub>
          <m:sSub>
            <m:sSubPr>
              <m:ctrlPr>
                <w:rPr>
                  <w:rFonts w:ascii="Cambria Math" w:hAnsi="Cambria Math"/>
                </w:rPr>
              </m:ctrlPr>
            </m:sSubPr>
            <m:e>
              <m:r>
                <w:rPr>
                  <w:rFonts w:ascii="Cambria Math" w:hAnsi="Cambria Math"/>
                </w:rPr>
                <m:t>e</m:t>
              </m:r>
            </m:e>
            <m:sub>
              <m:r>
                <w:rPr>
                  <w:rFonts w:ascii="Cambria Math" w:hAnsi="Cambria Math"/>
                </w:rPr>
                <m:t>i</m:t>
              </m:r>
            </m:sub>
          </m:sSub>
          <m:r>
            <m:rPr>
              <m:sty m:val="p"/>
            </m:rPr>
            <w:rPr>
              <w:rFonts w:ascii="Cambria Math" w:hAnsi="Cambria Math"/>
            </w:rPr>
            <m:t>,</m:t>
          </m:r>
        </m:oMath>
      </m:oMathPara>
    </w:p>
    <w:p w14:paraId="6697B4E6" w14:textId="77777777" w:rsidR="00F56F01" w:rsidRDefault="006160B3">
      <w:r>
        <w:t xml:space="preserve">where </w:t>
      </w:r>
      <m:oMath>
        <m:sSub>
          <m:sSubPr>
            <m:ctrlPr>
              <w:rPr>
                <w:rFonts w:ascii="Cambria Math" w:hAnsi="Cambria Math"/>
              </w:rPr>
            </m:ctrlPr>
          </m:sSubPr>
          <m:e>
            <m:d>
              <m:dPr>
                <m:begChr m:val="⟨"/>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e</m:t>
                        </m:r>
                      </m:e>
                      <m:sub>
                        <m:r>
                          <w:rPr>
                            <w:rFonts w:ascii="Cambria Math" w:hAnsi="Cambria Math"/>
                          </w:rPr>
                          <m:t>j</m:t>
                        </m:r>
                      </m:sub>
                    </m:sSub>
                    <m:r>
                      <m:rPr>
                        <m:sty m:val="p"/>
                      </m:rPr>
                      <w:rPr>
                        <w:rFonts w:ascii="Cambria Math" w:hAnsi="Cambria Math"/>
                      </w:rPr>
                      <m:t>-</m:t>
                    </m:r>
                    <m:r>
                      <w:rPr>
                        <w:rFonts w:ascii="Cambria Math" w:hAnsi="Cambria Math"/>
                      </w:rPr>
                      <m:t>θ</m:t>
                    </m:r>
                  </m:num>
                  <m:den>
                    <m:sSubSup>
                      <m:sSubSupPr>
                        <m:ctrlPr>
                          <w:rPr>
                            <w:rFonts w:ascii="Cambria Math" w:hAnsi="Cambria Math"/>
                          </w:rPr>
                        </m:ctrlPr>
                      </m:sSubSupPr>
                      <m:e>
                        <m:r>
                          <w:rPr>
                            <w:rFonts w:ascii="Cambria Math" w:hAnsi="Cambria Math"/>
                          </w:rPr>
                          <m:t>d</m:t>
                        </m:r>
                      </m:e>
                      <m:sub>
                        <m:r>
                          <w:rPr>
                            <w:rFonts w:ascii="Cambria Math" w:hAnsi="Cambria Math"/>
                          </w:rPr>
                          <m:t>j</m:t>
                        </m:r>
                      </m:sub>
                      <m:sup>
                        <m:r>
                          <m:rPr>
                            <m:sty m:val="p"/>
                          </m:rPr>
                          <w:rPr>
                            <w:rFonts w:ascii="Cambria Math" w:hAnsi="Cambria Math"/>
                          </w:rPr>
                          <m:t>+</m:t>
                        </m:r>
                      </m:sup>
                    </m:sSubSup>
                  </m:den>
                </m:f>
              </m:e>
            </m:d>
          </m:e>
          <m:sub>
            <m:r>
              <w:rPr>
                <w:rFonts w:ascii="Cambria Math" w:hAnsi="Cambria Math"/>
              </w:rPr>
              <m:t>i</m:t>
            </m:r>
          </m:sub>
        </m:sSub>
      </m:oMath>
      <w:r>
        <w:t xml:space="preserve"> is the average social energy contribution from neighboring nodes </w:t>
      </w:r>
      <m:oMath>
        <m:r>
          <w:rPr>
            <w:rFonts w:ascii="Cambria Math" w:hAnsi="Cambria Math"/>
          </w:rPr>
          <m:t>j</m:t>
        </m:r>
      </m:oMath>
      <w:r>
        <w:t xml:space="preserve"> to </w:t>
      </w:r>
      <m:oMath>
        <m:r>
          <w:rPr>
            <w:rFonts w:ascii="Cambria Math" w:hAnsi="Cambria Math"/>
          </w:rPr>
          <m:t>i</m:t>
        </m:r>
      </m:oMath>
      <w:r>
        <w:t xml:space="preserve">, calculated based on the number of others that </w:t>
      </w:r>
      <m:oMath>
        <m:r>
          <w:rPr>
            <w:rFonts w:ascii="Cambria Math" w:hAnsi="Cambria Math"/>
          </w:rPr>
          <m:t>j</m:t>
        </m:r>
      </m:oMath>
      <w:r>
        <w:t xml:space="preserve"> divides its time on (i.e., its out-degree), </w:t>
      </w:r>
      <m:oMath>
        <m:sSubSup>
          <m:sSubSupPr>
            <m:ctrlPr>
              <w:rPr>
                <w:rFonts w:ascii="Cambria Math" w:hAnsi="Cambria Math"/>
              </w:rPr>
            </m:ctrlPr>
          </m:sSubSupPr>
          <m:e>
            <m:r>
              <w:rPr>
                <w:rFonts w:ascii="Cambria Math" w:hAnsi="Cambria Math"/>
              </w:rPr>
              <m:t>d</m:t>
            </m:r>
          </m:e>
          <m:sub>
            <m:r>
              <w:rPr>
                <w:rFonts w:ascii="Cambria Math" w:hAnsi="Cambria Math"/>
              </w:rPr>
              <m:t>j</m:t>
            </m:r>
          </m:sub>
          <m:sup>
            <m:r>
              <m:rPr>
                <m:sty m:val="p"/>
              </m:rPr>
              <w:rPr>
                <w:rFonts w:ascii="Cambria Math" w:hAnsi="Cambria Math"/>
              </w:rPr>
              <m:t>+</m:t>
            </m:r>
          </m:sup>
        </m:sSubSup>
        <m:r>
          <m:rPr>
            <m:sty m:val="p"/>
          </m:rPr>
          <w:rPr>
            <w:rFonts w:ascii="Cambria Math" w:hAnsi="Cambria Math"/>
          </w:rPr>
          <m:t>=</m:t>
        </m:r>
        <m:nary>
          <m:naryPr>
            <m:chr m:val="∑"/>
            <m:limLoc m:val="undOvr"/>
            <m:supHide m:val="1"/>
            <m:ctrlPr>
              <w:rPr>
                <w:rFonts w:ascii="Cambria Math" w:hAnsi="Cambria Math"/>
              </w:rPr>
            </m:ctrlPr>
          </m:naryPr>
          <m:sub>
            <m:r>
              <w:rPr>
                <w:rFonts w:ascii="Cambria Math" w:hAnsi="Cambria Math"/>
              </w:rPr>
              <m:t>l</m:t>
            </m:r>
          </m:sub>
          <m:sup>
            <m:r>
              <w:rPr>
                <w:rFonts w:ascii="Cambria Math" w:hAnsi="Cambria Math"/>
              </w:rPr>
              <m:t>​</m:t>
            </m:r>
          </m:sup>
          <m:e>
            <m:sSub>
              <m:sSubPr>
                <m:ctrlPr>
                  <w:rPr>
                    <w:rFonts w:ascii="Cambria Math" w:hAnsi="Cambria Math"/>
                  </w:rPr>
                </m:ctrlPr>
              </m:sSubPr>
              <m:e>
                <m:r>
                  <w:rPr>
                    <w:rFonts w:ascii="Cambria Math" w:hAnsi="Cambria Math"/>
                  </w:rPr>
                  <m:t>a</m:t>
                </m:r>
              </m:e>
              <m:sub>
                <m:r>
                  <w:rPr>
                    <w:rFonts w:ascii="Cambria Math" w:hAnsi="Cambria Math"/>
                  </w:rPr>
                  <m:t>jl</m:t>
                </m:r>
              </m:sub>
            </m:sSub>
          </m:e>
        </m:nary>
      </m:oMath>
      <w:r>
        <w:t xml:space="preserve">. An agent with a small out-degree can allocate more energy to node </w:t>
      </w:r>
      <m:oMath>
        <m:r>
          <w:rPr>
            <w:rFonts w:ascii="Cambria Math" w:hAnsi="Cambria Math"/>
          </w:rPr>
          <m:t>i</m:t>
        </m:r>
      </m:oMath>
      <w:r>
        <w:t xml:space="preserve">, leading to a greater contribution. The value </w:t>
      </w:r>
      <m:oMath>
        <m:r>
          <w:rPr>
            <w:rFonts w:ascii="Cambria Math" w:hAnsi="Cambria Math"/>
          </w:rPr>
          <m:t>θ</m:t>
        </m:r>
      </m:oMath>
      <w:r>
        <w:t xml:space="preserve"> represents a threshold point at which an agent is considered lonely and may exhibit less trusting and more hostile behavior, contributing negatively to the social energy of its neighbors.</w:t>
      </w:r>
    </w:p>
    <w:p w14:paraId="6503C4AD" w14:textId="77777777" w:rsidR="00F56F01" w:rsidRDefault="006160B3">
      <w:r>
        <w:t xml:space="preserve">Further, the energy of the focal node </w:t>
      </w:r>
      <m:oMath>
        <m:r>
          <w:rPr>
            <w:rFonts w:ascii="Cambria Math" w:hAnsi="Cambria Math"/>
          </w:rPr>
          <m:t>i</m:t>
        </m:r>
      </m:oMath>
      <w:r>
        <w:t xml:space="preserve">, </w:t>
      </w:r>
      <m:oMath>
        <m:sSub>
          <m:sSubPr>
            <m:ctrlPr>
              <w:rPr>
                <w:rFonts w:ascii="Cambria Math" w:hAnsi="Cambria Math"/>
              </w:rPr>
            </m:ctrlPr>
          </m:sSubPr>
          <m:e>
            <m:r>
              <w:rPr>
                <w:rFonts w:ascii="Cambria Math" w:hAnsi="Cambria Math"/>
              </w:rPr>
              <m:t>e</m:t>
            </m:r>
          </m:e>
          <m:sub>
            <m:r>
              <w:rPr>
                <w:rFonts w:ascii="Cambria Math" w:hAnsi="Cambria Math"/>
              </w:rPr>
              <m:t>i</m:t>
            </m:r>
          </m:sub>
        </m:sSub>
      </m:oMath>
      <w:r>
        <w:t xml:space="preserve">, scales the effect above. This allows node </w:t>
      </w:r>
      <m:oMath>
        <m:r>
          <w:rPr>
            <w:rFonts w:ascii="Cambria Math" w:hAnsi="Cambria Math"/>
          </w:rPr>
          <m:t>i</m:t>
        </m:r>
      </m:oMath>
      <w:r>
        <w:t xml:space="preserve"> to modulate the impact of others based on its energy level, as individuals may exhibit "less trusting and more hostile" behaviors as energy levels decline. The value of </w:t>
      </w:r>
      <m:oMath>
        <m:sSub>
          <m:sSubPr>
            <m:ctrlPr>
              <w:rPr>
                <w:rFonts w:ascii="Cambria Math" w:hAnsi="Cambria Math"/>
              </w:rPr>
            </m:ctrlPr>
          </m:sSubPr>
          <m:e>
            <m:r>
              <w:rPr>
                <w:rFonts w:ascii="Cambria Math" w:hAnsi="Cambria Math"/>
              </w:rPr>
              <m:t>e</m:t>
            </m:r>
          </m:e>
          <m:sub>
            <m:r>
              <w:rPr>
                <w:rFonts w:ascii="Cambria Math" w:hAnsi="Cambria Math"/>
              </w:rPr>
              <m:t>i</m:t>
            </m:r>
          </m:sub>
        </m:sSub>
      </m:oMath>
      <w:r>
        <w:t xml:space="preserve"> acts as a regulator, down-regulating the effect of others on the individual as the individual becomes less receptive to others.</w:t>
      </w:r>
    </w:p>
    <w:p w14:paraId="5C9D1AFB" w14:textId="77777777" w:rsidR="00F56F01" w:rsidRDefault="006160B3">
      <w:bookmarkStart w:id="273" w:name="emotional-contagion"/>
      <w:bookmarkEnd w:id="272"/>
      <w:r>
        <w:t>Emotional contagion</w:t>
      </w:r>
    </w:p>
    <w:p w14:paraId="1220EBDF" w14:textId="77777777" w:rsidR="00F56F01" w:rsidRDefault="006160B3">
      <w:r>
        <w:lastRenderedPageBreak/>
        <w:t>Individuals can experience a convergence of emotions through nonverbal communication. For example, loneliness can lead to shyness, social awkwardness, and hostility towards socially ambiguous cues, which could contribute to others in their immediate environment also experiencing loneliness. Emotional contagion is the "tendency for the facial expressions, vocalizations, postures, and movements of interacting individuals to lead to a convergence of their emotions" [@cacioppoAloneCrowdStructure2009]. To model this process, we assume that agents converge towards the mean energy for the emotional contagion pathway upon interaction.</w:t>
      </w:r>
    </w:p>
    <w:p w14:paraId="140597F1" w14:textId="77777777" w:rsidR="00F56F01" w:rsidRDefault="006160B3">
      <w:r>
        <w:t xml:space="preserve">The change in social energy of node </w:t>
      </w:r>
      <m:oMath>
        <m:r>
          <w:rPr>
            <w:rFonts w:ascii="Cambria Math" w:hAnsi="Cambria Math"/>
          </w:rPr>
          <m:t>i</m:t>
        </m:r>
      </m:oMath>
      <w:r>
        <w:t xml:space="preserve"> due to this process is given by the average social energy of the neighbors relative to that of the self:</w:t>
      </w:r>
    </w:p>
    <w:p w14:paraId="35A2A86E" w14:textId="77777777" w:rsidR="00F56F01" w:rsidRDefault="00000000">
      <m:oMathPara>
        <m:oMathParaPr>
          <m:jc m:val="center"/>
        </m:oMathParaPr>
        <m:oMath>
          <m:sSubSup>
            <m:sSubSupPr>
              <m:ctrlPr>
                <w:rPr>
                  <w:rFonts w:ascii="Cambria Math" w:hAnsi="Cambria Math"/>
                </w:rPr>
              </m:ctrlPr>
            </m:sSubSupPr>
            <m:e>
              <m:r>
                <w:rPr>
                  <w:rFonts w:ascii="Cambria Math" w:hAnsi="Cambria Math"/>
                </w:rPr>
                <m:t>f</m:t>
              </m:r>
            </m:e>
            <m:sub>
              <m:r>
                <w:rPr>
                  <w:rFonts w:ascii="Cambria Math" w:hAnsi="Cambria Math"/>
                </w:rPr>
                <m:t>i</m:t>
              </m:r>
            </m:sub>
            <m:sup>
              <m:r>
                <m:rPr>
                  <m:sty m:val="p"/>
                </m:rPr>
                <w:rPr>
                  <w:rFonts w:ascii="Cambria Math" w:hAnsi="Cambria Math"/>
                </w:rPr>
                <m:t>ec</m:t>
              </m:r>
            </m:sup>
          </m:sSubSup>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j</m:t>
              </m:r>
            </m:sub>
          </m:sSub>
          <m:sSub>
            <m:sSubPr>
              <m:ctrlPr>
                <w:rPr>
                  <w:rFonts w:ascii="Cambria Math" w:hAnsi="Cambria Math"/>
                </w:rPr>
              </m:ctrlPr>
            </m:sSubPr>
            <m:e>
              <m:r>
                <m:rPr>
                  <m:sty m:val="p"/>
                </m:rPr>
                <w:rPr>
                  <w:rFonts w:ascii="Cambria Math" w:hAnsi="Cambria Math"/>
                </w:rPr>
                <m:t>⟩</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i</m:t>
              </m:r>
            </m:sub>
          </m:sSub>
        </m:oMath>
      </m:oMathPara>
    </w:p>
    <w:p w14:paraId="3C24606C" w14:textId="77777777" w:rsidR="00F56F01" w:rsidRDefault="006160B3">
      <w:r>
        <w:t xml:space="preserve">In this equation, </w:t>
      </w:r>
      <m:oMath>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j</m:t>
            </m:r>
          </m:sub>
        </m:sSub>
        <m:sSub>
          <m:sSubPr>
            <m:ctrlPr>
              <w:rPr>
                <w:rFonts w:ascii="Cambria Math" w:hAnsi="Cambria Math"/>
              </w:rPr>
            </m:ctrlPr>
          </m:sSubPr>
          <m:e>
            <m:r>
              <m:rPr>
                <m:sty m:val="p"/>
              </m:rPr>
              <w:rPr>
                <w:rFonts w:ascii="Cambria Math" w:hAnsi="Cambria Math"/>
              </w:rPr>
              <m:t>⟩</m:t>
            </m:r>
          </m:e>
          <m:sub>
            <m:r>
              <w:rPr>
                <w:rFonts w:ascii="Cambria Math" w:hAnsi="Cambria Math"/>
              </w:rPr>
              <m:t>i</m:t>
            </m:r>
          </m:sub>
        </m:sSub>
        <m:r>
          <m:rPr>
            <m:sty m:val="p"/>
          </m:rPr>
          <w:rPr>
            <w:rFonts w:ascii="Cambria Math" w:hAnsi="Cambria Math"/>
          </w:rPr>
          <m:t>=</m:t>
        </m:r>
        <m:f>
          <m:fPr>
            <m:ctrlPr>
              <w:rPr>
                <w:rFonts w:ascii="Cambria Math" w:hAnsi="Cambria Math"/>
              </w:rPr>
            </m:ctrlPr>
          </m:fPr>
          <m:num>
            <m:nary>
              <m:naryPr>
                <m:chr m:val="∑"/>
                <m:limLoc m:val="undOvr"/>
                <m:supHide m:val="1"/>
                <m:ctrlPr>
                  <w:rPr>
                    <w:rFonts w:ascii="Cambria Math" w:hAnsi="Cambria Math"/>
                  </w:rPr>
                </m:ctrlPr>
              </m:naryPr>
              <m:sub>
                <m:r>
                  <w:rPr>
                    <w:rFonts w:ascii="Cambria Math" w:hAnsi="Cambria Math"/>
                  </w:rPr>
                  <m:t>j</m:t>
                </m:r>
              </m:sub>
              <m:sup>
                <m:r>
                  <w:rPr>
                    <w:rFonts w:ascii="Cambria Math" w:hAnsi="Cambria Math"/>
                  </w:rPr>
                  <m:t>​</m:t>
                </m:r>
              </m:sup>
              <m:e>
                <m:sSub>
                  <m:sSubPr>
                    <m:ctrlPr>
                      <w:rPr>
                        <w:rFonts w:ascii="Cambria Math" w:hAnsi="Cambria Math"/>
                      </w:rPr>
                    </m:ctrlPr>
                  </m:sSubPr>
                  <m:e>
                    <m:r>
                      <w:rPr>
                        <w:rFonts w:ascii="Cambria Math" w:hAnsi="Cambria Math"/>
                      </w:rPr>
                      <m:t>a</m:t>
                    </m:r>
                  </m:e>
                  <m:sub>
                    <m:r>
                      <w:rPr>
                        <w:rFonts w:ascii="Cambria Math" w:hAnsi="Cambria Math"/>
                      </w:rPr>
                      <m:t>ji</m:t>
                    </m:r>
                  </m:sub>
                </m:sSub>
              </m:e>
            </m:nary>
            <m:sSub>
              <m:sSubPr>
                <m:ctrlPr>
                  <w:rPr>
                    <w:rFonts w:ascii="Cambria Math" w:hAnsi="Cambria Math"/>
                  </w:rPr>
                </m:ctrlPr>
              </m:sSubPr>
              <m:e>
                <m:r>
                  <w:rPr>
                    <w:rFonts w:ascii="Cambria Math" w:hAnsi="Cambria Math"/>
                  </w:rPr>
                  <m:t>e</m:t>
                </m:r>
              </m:e>
              <m:sub>
                <m:r>
                  <w:rPr>
                    <w:rFonts w:ascii="Cambria Math" w:hAnsi="Cambria Math"/>
                  </w:rPr>
                  <m:t>j</m:t>
                </m:r>
              </m:sub>
            </m:sSub>
          </m:num>
          <m:den>
            <m:nary>
              <m:naryPr>
                <m:chr m:val="∑"/>
                <m:limLoc m:val="undOvr"/>
                <m:supHide m:val="1"/>
                <m:ctrlPr>
                  <w:rPr>
                    <w:rFonts w:ascii="Cambria Math" w:hAnsi="Cambria Math"/>
                  </w:rPr>
                </m:ctrlPr>
              </m:naryPr>
              <m:sub>
                <m:r>
                  <w:rPr>
                    <w:rFonts w:ascii="Cambria Math" w:hAnsi="Cambria Math"/>
                  </w:rPr>
                  <m:t>j</m:t>
                </m:r>
              </m:sub>
              <m:sup>
                <m:r>
                  <w:rPr>
                    <w:rFonts w:ascii="Cambria Math" w:hAnsi="Cambria Math"/>
                  </w:rPr>
                  <m:t>​</m:t>
                </m:r>
              </m:sup>
              <m:e>
                <m:sSub>
                  <m:sSubPr>
                    <m:ctrlPr>
                      <w:rPr>
                        <w:rFonts w:ascii="Cambria Math" w:hAnsi="Cambria Math"/>
                      </w:rPr>
                    </m:ctrlPr>
                  </m:sSubPr>
                  <m:e>
                    <m:r>
                      <w:rPr>
                        <w:rFonts w:ascii="Cambria Math" w:hAnsi="Cambria Math"/>
                      </w:rPr>
                      <m:t>a</m:t>
                    </m:r>
                  </m:e>
                  <m:sub>
                    <m:r>
                      <w:rPr>
                        <w:rFonts w:ascii="Cambria Math" w:hAnsi="Cambria Math"/>
                      </w:rPr>
                      <m:t>ji</m:t>
                    </m:r>
                  </m:sub>
                </m:sSub>
              </m:e>
            </m:nary>
          </m:den>
        </m:f>
      </m:oMath>
      <w:r>
        <w:t xml:space="preserve"> represents the mean energy of the neighborhood of node </w:t>
      </w:r>
      <m:oMath>
        <m:r>
          <w:rPr>
            <w:rFonts w:ascii="Cambria Math" w:hAnsi="Cambria Math"/>
          </w:rPr>
          <m:t>i</m:t>
        </m:r>
      </m:oMath>
      <w:r>
        <w:t>. This implies that agents converge toward the mean energy of their neighborhood when they interact with others.</w:t>
      </w:r>
    </w:p>
    <w:p w14:paraId="5A93EE9E" w14:textId="77777777" w:rsidR="00F56F01" w:rsidRDefault="006160B3">
      <w:bookmarkStart w:id="274" w:name="combining-pathways"/>
      <w:bookmarkEnd w:id="270"/>
      <w:bookmarkEnd w:id="273"/>
      <w:r>
        <w:t>Combining pathways</w:t>
      </w:r>
    </w:p>
    <w:p w14:paraId="78360600" w14:textId="77777777" w:rsidR="00F56F01" w:rsidRDefault="006160B3">
      <w:r>
        <w:t>These pathways combine linearly to determine an individual’s social energy. The following equations summarize the system:</w:t>
      </w:r>
    </w:p>
    <w:p w14:paraId="4B912FB3" w14:textId="77777777" w:rsidR="00F56F01" w:rsidRDefault="00000000">
      <m:oMathPara>
        <m:oMathParaPr>
          <m:jc m:val="center"/>
        </m:oMathParaPr>
        <m:oMath>
          <m:m>
            <m:mPr>
              <m:plcHide m:val="1"/>
              <m:mcs>
                <m:mc>
                  <m:mcPr>
                    <m:count m:val="1"/>
                    <m:mcJc m:val="right"/>
                  </m:mcPr>
                </m:mc>
                <m:mc>
                  <m:mcPr>
                    <m:count m:val="1"/>
                    <m:mcJc m:val="left"/>
                  </m:mcPr>
                </m:mc>
              </m:mcs>
              <m:ctrlPr>
                <w:rPr>
                  <w:rFonts w:ascii="Cambria Math" w:hAnsi="Cambria Math"/>
                </w:rPr>
              </m:ctrlPr>
            </m:mPr>
            <m:mr>
              <m:e>
                <m:sSubSup>
                  <m:sSubSupPr>
                    <m:ctrlPr>
                      <w:rPr>
                        <w:rFonts w:ascii="Cambria Math" w:hAnsi="Cambria Math"/>
                      </w:rPr>
                    </m:ctrlPr>
                  </m:sSubSupPr>
                  <m:e>
                    <m:r>
                      <w:rPr>
                        <w:rFonts w:ascii="Cambria Math" w:hAnsi="Cambria Math"/>
                      </w:rPr>
                      <m:t>k</m:t>
                    </m:r>
                  </m:e>
                  <m:sub>
                    <m:r>
                      <w:rPr>
                        <w:rFonts w:ascii="Cambria Math" w:hAnsi="Cambria Math"/>
                      </w:rPr>
                      <m:t>i</m:t>
                    </m:r>
                  </m:sub>
                  <m:sup>
                    <m:r>
                      <w:rPr>
                        <w:rFonts w:ascii="Cambria Math" w:hAnsi="Cambria Math"/>
                      </w:rPr>
                      <m:t>t</m:t>
                    </m:r>
                    <m:r>
                      <m:rPr>
                        <m:sty m:val="p"/>
                      </m:rPr>
                      <w:rPr>
                        <w:rFonts w:ascii="Cambria Math" w:hAnsi="Cambria Math"/>
                      </w:rPr>
                      <m:t>+</m:t>
                    </m:r>
                    <m:r>
                      <w:rPr>
                        <w:rFonts w:ascii="Cambria Math" w:hAnsi="Cambria Math"/>
                      </w:rPr>
                      <m:t>1</m:t>
                    </m:r>
                  </m:sup>
                </m:sSubSup>
                <m:r>
                  <m:rPr>
                    <m:sty m:val="p"/>
                  </m:rPr>
                  <w:rPr>
                    <w:rFonts w:ascii="Cambria Math" w:hAnsi="Cambria Math"/>
                  </w:rPr>
                  <m:t>-</m:t>
                </m:r>
                <m:sSubSup>
                  <m:sSubSupPr>
                    <m:ctrlPr>
                      <w:rPr>
                        <w:rFonts w:ascii="Cambria Math" w:hAnsi="Cambria Math"/>
                      </w:rPr>
                    </m:ctrlPr>
                  </m:sSubSupPr>
                  <m:e>
                    <m:r>
                      <w:rPr>
                        <w:rFonts w:ascii="Cambria Math" w:hAnsi="Cambria Math"/>
                      </w:rPr>
                      <m:t>k</m:t>
                    </m:r>
                  </m:e>
                  <m:sub>
                    <m:r>
                      <w:rPr>
                        <w:rFonts w:ascii="Cambria Math" w:hAnsi="Cambria Math"/>
                      </w:rPr>
                      <m:t>i</m:t>
                    </m:r>
                  </m:sub>
                  <m:sup>
                    <m:r>
                      <w:rPr>
                        <w:rFonts w:ascii="Cambria Math" w:hAnsi="Cambria Math"/>
                      </w:rPr>
                      <m:t>t</m:t>
                    </m:r>
                  </m:sup>
                </m:sSubSup>
              </m:e>
              <m:e>
                <m:r>
                  <m:rPr>
                    <m:sty m:val="p"/>
                  </m:rPr>
                  <w:rPr>
                    <w:rFonts w:ascii="Cambria Math" w:hAnsi="Cambria Math"/>
                  </w:rPr>
                  <m:t>=</m:t>
                </m:r>
                <m:sSubSup>
                  <m:sSubSupPr>
                    <m:ctrlPr>
                      <w:rPr>
                        <w:rFonts w:ascii="Cambria Math" w:hAnsi="Cambria Math"/>
                      </w:rPr>
                    </m:ctrlPr>
                  </m:sSubSupPr>
                  <m:e>
                    <m:r>
                      <w:rPr>
                        <w:rFonts w:ascii="Cambria Math" w:hAnsi="Cambria Math"/>
                      </w:rPr>
                      <m:t>e</m:t>
                    </m:r>
                  </m:e>
                  <m:sub>
                    <m:r>
                      <w:rPr>
                        <w:rFonts w:ascii="Cambria Math" w:hAnsi="Cambria Math"/>
                      </w:rPr>
                      <m:t>i</m:t>
                    </m:r>
                  </m:sub>
                  <m:sup>
                    <m:r>
                      <w:rPr>
                        <w:rFonts w:ascii="Cambria Math" w:hAnsi="Cambria Math"/>
                      </w:rPr>
                      <m:t>t</m:t>
                    </m:r>
                  </m:sup>
                </m:sSubSup>
                <m:r>
                  <m:rPr>
                    <m:sty m:val="p"/>
                  </m:rPr>
                  <w:rPr>
                    <w:rFonts w:ascii="Cambria Math" w:hAnsi="Cambria Math"/>
                  </w:rPr>
                  <m:t>-</m:t>
                </m:r>
                <m:sSubSup>
                  <m:sSubSupPr>
                    <m:ctrlPr>
                      <w:rPr>
                        <w:rFonts w:ascii="Cambria Math" w:hAnsi="Cambria Math"/>
                      </w:rPr>
                    </m:ctrlPr>
                  </m:sSubSupPr>
                  <m:e>
                    <m:r>
                      <w:rPr>
                        <w:rFonts w:ascii="Cambria Math" w:hAnsi="Cambria Math"/>
                      </w:rPr>
                      <m:t>k</m:t>
                    </m:r>
                  </m:e>
                  <m:sub>
                    <m:r>
                      <w:rPr>
                        <w:rFonts w:ascii="Cambria Math" w:hAnsi="Cambria Math"/>
                      </w:rPr>
                      <m:t>i</m:t>
                    </m:r>
                  </m:sub>
                  <m:sup>
                    <m:r>
                      <w:rPr>
                        <w:rFonts w:ascii="Cambria Math" w:hAnsi="Cambria Math"/>
                      </w:rPr>
                      <m:t>t</m:t>
                    </m:r>
                  </m:sup>
                </m:sSubSup>
                <m:r>
                  <w:rPr>
                    <w:rFonts w:ascii="Cambria Math" w:hAnsi="Cambria Math"/>
                  </w:rPr>
                  <m:t>β</m:t>
                </m:r>
              </m:e>
            </m:mr>
            <m:mr>
              <m:e>
                <m:sSubSup>
                  <m:sSubSupPr>
                    <m:ctrlPr>
                      <w:rPr>
                        <w:rFonts w:ascii="Cambria Math" w:hAnsi="Cambria Math"/>
                      </w:rPr>
                    </m:ctrlPr>
                  </m:sSubSupPr>
                  <m:e>
                    <m:r>
                      <w:rPr>
                        <w:rFonts w:ascii="Cambria Math" w:hAnsi="Cambria Math"/>
                      </w:rPr>
                      <m:t>e</m:t>
                    </m:r>
                  </m:e>
                  <m:sub>
                    <m:r>
                      <w:rPr>
                        <w:rFonts w:ascii="Cambria Math" w:hAnsi="Cambria Math"/>
                      </w:rPr>
                      <m:t>i</m:t>
                    </m:r>
                  </m:sub>
                  <m:sup>
                    <m:r>
                      <w:rPr>
                        <w:rFonts w:ascii="Cambria Math" w:hAnsi="Cambria Math"/>
                      </w:rPr>
                      <m:t>t</m:t>
                    </m:r>
                    <m:r>
                      <m:rPr>
                        <m:sty m:val="p"/>
                      </m:rPr>
                      <w:rPr>
                        <w:rFonts w:ascii="Cambria Math" w:hAnsi="Cambria Math"/>
                      </w:rPr>
                      <m:t>+</m:t>
                    </m:r>
                    <m:r>
                      <w:rPr>
                        <w:rFonts w:ascii="Cambria Math" w:hAnsi="Cambria Math"/>
                      </w:rPr>
                      <m:t>1</m:t>
                    </m:r>
                  </m:sup>
                </m:sSubSup>
                <m:r>
                  <m:rPr>
                    <m:sty m:val="p"/>
                  </m:rPr>
                  <w:rPr>
                    <w:rFonts w:ascii="Cambria Math" w:hAnsi="Cambria Math"/>
                  </w:rPr>
                  <m:t>-</m:t>
                </m:r>
                <m:sSubSup>
                  <m:sSubSupPr>
                    <m:ctrlPr>
                      <w:rPr>
                        <w:rFonts w:ascii="Cambria Math" w:hAnsi="Cambria Math"/>
                      </w:rPr>
                    </m:ctrlPr>
                  </m:sSubSupPr>
                  <m:e>
                    <m:r>
                      <w:rPr>
                        <w:rFonts w:ascii="Cambria Math" w:hAnsi="Cambria Math"/>
                      </w:rPr>
                      <m:t>e</m:t>
                    </m:r>
                  </m:e>
                  <m:sub>
                    <m:r>
                      <w:rPr>
                        <w:rFonts w:ascii="Cambria Math" w:hAnsi="Cambria Math"/>
                      </w:rPr>
                      <m:t>i</m:t>
                    </m:r>
                  </m:sub>
                  <m:sup>
                    <m:r>
                      <w:rPr>
                        <w:rFonts w:ascii="Cambria Math" w:hAnsi="Cambria Math"/>
                      </w:rPr>
                      <m:t>t</m:t>
                    </m:r>
                  </m:sup>
                </m:sSubSup>
              </m:e>
              <m:e>
                <m:r>
                  <m:rPr>
                    <m:sty m:val="p"/>
                  </m:rPr>
                  <w:rPr>
                    <w:rFonts w:ascii="Cambria Math" w:hAnsi="Cambria Math"/>
                  </w:rPr>
                  <m:t>=</m:t>
                </m:r>
                <m:d>
                  <m:dPr>
                    <m:ctrlPr>
                      <w:rPr>
                        <w:rFonts w:ascii="Cambria Math" w:hAnsi="Cambria Math"/>
                      </w:rPr>
                    </m:ctrlPr>
                  </m:dPr>
                  <m:e>
                    <m:d>
                      <m:dPr>
                        <m:ctrlPr>
                          <w:rPr>
                            <w:rFonts w:ascii="Cambria Math" w:hAnsi="Cambria Math"/>
                          </w:rPr>
                        </m:ctrlPr>
                      </m:dPr>
                      <m:e>
                        <m:sSub>
                          <m:sSubPr>
                            <m:ctrlPr>
                              <w:rPr>
                                <w:rFonts w:ascii="Cambria Math" w:hAnsi="Cambria Math"/>
                              </w:rPr>
                            </m:ctrlPr>
                          </m:sSubPr>
                          <m:e>
                            <m:r>
                              <w:rPr>
                                <w:rFonts w:ascii="Cambria Math" w:hAnsi="Cambria Math"/>
                              </w:rPr>
                              <m:t>p</m:t>
                            </m:r>
                          </m:e>
                          <m:sub>
                            <m:r>
                              <w:rPr>
                                <w:rFonts w:ascii="Cambria Math" w:hAnsi="Cambria Math"/>
                              </w:rPr>
                              <m:t>1</m:t>
                            </m:r>
                          </m:sub>
                        </m:sSub>
                        <m:sSubSup>
                          <m:sSubSupPr>
                            <m:ctrlPr>
                              <w:rPr>
                                <w:rFonts w:ascii="Cambria Math" w:hAnsi="Cambria Math"/>
                              </w:rPr>
                            </m:ctrlPr>
                          </m:sSubSupPr>
                          <m:e>
                            <m:r>
                              <w:rPr>
                                <w:rFonts w:ascii="Cambria Math" w:hAnsi="Cambria Math"/>
                              </w:rPr>
                              <m:t>f</m:t>
                            </m:r>
                          </m:e>
                          <m:sub>
                            <m:r>
                              <w:rPr>
                                <w:rFonts w:ascii="Cambria Math" w:hAnsi="Cambria Math"/>
                              </w:rPr>
                              <m:t>i</m:t>
                            </m:r>
                          </m:sub>
                          <m:sup>
                            <m:r>
                              <m:rPr>
                                <m:sty m:val="p"/>
                              </m:rPr>
                              <w:rPr>
                                <w:rFonts w:ascii="Cambria Math" w:hAnsi="Cambria Math"/>
                              </w:rPr>
                              <m:t>c</m:t>
                            </m:r>
                            <m:r>
                              <w:rPr>
                                <w:rFonts w:ascii="Cambria Math" w:hAnsi="Cambria Math"/>
                              </w:rPr>
                              <m:t>t</m:t>
                            </m:r>
                          </m:sup>
                        </m:sSubSup>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2</m:t>
                            </m:r>
                          </m:sub>
                        </m:sSub>
                        <m:sSubSup>
                          <m:sSubSupPr>
                            <m:ctrlPr>
                              <w:rPr>
                                <w:rFonts w:ascii="Cambria Math" w:hAnsi="Cambria Math"/>
                              </w:rPr>
                            </m:ctrlPr>
                          </m:sSubSupPr>
                          <m:e>
                            <m:r>
                              <w:rPr>
                                <w:rFonts w:ascii="Cambria Math" w:hAnsi="Cambria Math"/>
                              </w:rPr>
                              <m:t>f</m:t>
                            </m:r>
                          </m:e>
                          <m:sub>
                            <m:r>
                              <w:rPr>
                                <w:rFonts w:ascii="Cambria Math" w:hAnsi="Cambria Math"/>
                              </w:rPr>
                              <m:t>i</m:t>
                            </m:r>
                          </m:sub>
                          <m:sup>
                            <m:r>
                              <m:rPr>
                                <m:sty m:val="p"/>
                              </m:rPr>
                              <w:rPr>
                                <w:rFonts w:ascii="Cambria Math" w:hAnsi="Cambria Math"/>
                              </w:rPr>
                              <m:t>b</m:t>
                            </m:r>
                            <m:r>
                              <w:rPr>
                                <w:rFonts w:ascii="Cambria Math" w:hAnsi="Cambria Math"/>
                              </w:rPr>
                              <m:t>t</m:t>
                            </m:r>
                          </m:sup>
                        </m:sSubSup>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3</m:t>
                            </m:r>
                          </m:sub>
                        </m:sSub>
                        <m:sSubSup>
                          <m:sSubSupPr>
                            <m:ctrlPr>
                              <w:rPr>
                                <w:rFonts w:ascii="Cambria Math" w:hAnsi="Cambria Math"/>
                              </w:rPr>
                            </m:ctrlPr>
                          </m:sSubSupPr>
                          <m:e>
                            <m:r>
                              <w:rPr>
                                <w:rFonts w:ascii="Cambria Math" w:hAnsi="Cambria Math"/>
                              </w:rPr>
                              <m:t>f</m:t>
                            </m:r>
                          </m:e>
                          <m:sub>
                            <m:r>
                              <w:rPr>
                                <w:rFonts w:ascii="Cambria Math" w:hAnsi="Cambria Math"/>
                              </w:rPr>
                              <m:t>i</m:t>
                            </m:r>
                          </m:sub>
                          <m:sup>
                            <m:r>
                              <m:rPr>
                                <m:sty m:val="p"/>
                              </m:rPr>
                              <w:rPr>
                                <w:rFonts w:ascii="Cambria Math" w:hAnsi="Cambria Math"/>
                              </w:rPr>
                              <m:t>ec</m:t>
                            </m:r>
                            <m:r>
                              <w:rPr>
                                <w:rFonts w:ascii="Cambria Math" w:hAnsi="Cambria Math"/>
                              </w:rPr>
                              <m:t>t</m:t>
                            </m:r>
                          </m:sup>
                        </m:sSubSup>
                      </m:e>
                    </m:d>
                    <m:r>
                      <m:rPr>
                        <m:sty m:val="p"/>
                      </m:rPr>
                      <w:rPr>
                        <w:rFonts w:ascii="Cambria Math" w:hAnsi="Cambria Math"/>
                      </w:rPr>
                      <m:t>+</m:t>
                    </m:r>
                    <m:r>
                      <m:rPr>
                        <m:nor/>
                      </m:rPr>
                      <m:t>norm</m:t>
                    </m:r>
                    <m:d>
                      <m:dPr>
                        <m:ctrlPr>
                          <w:rPr>
                            <w:rFonts w:ascii="Cambria Math" w:hAnsi="Cambria Math"/>
                          </w:rPr>
                        </m:ctrlPr>
                      </m:dPr>
                      <m:e>
                        <m:r>
                          <w:rPr>
                            <w:rFonts w:ascii="Cambria Math" w:hAnsi="Cambria Math"/>
                          </w:rPr>
                          <m:t>μ</m:t>
                        </m:r>
                        <m:r>
                          <m:rPr>
                            <m:sty m:val="p"/>
                          </m:rPr>
                          <w:rPr>
                            <w:rFonts w:ascii="Cambria Math" w:hAnsi="Cambria Math"/>
                          </w:rPr>
                          <m:t>,</m:t>
                        </m:r>
                        <m:r>
                          <w:rPr>
                            <w:rFonts w:ascii="Cambria Math" w:hAnsi="Cambria Math"/>
                          </w:rPr>
                          <m:t>σ</m:t>
                        </m:r>
                      </m:e>
                    </m:d>
                  </m:e>
                </m:d>
                <m:r>
                  <w:rPr>
                    <w:rFonts w:ascii="Cambria Math" w:hAnsi="Cambria Math"/>
                  </w:rPr>
                  <m:t> </m:t>
                </m:r>
                <m:sSubSup>
                  <m:sSubSupPr>
                    <m:ctrlPr>
                      <w:rPr>
                        <w:rFonts w:ascii="Cambria Math" w:hAnsi="Cambria Math"/>
                      </w:rPr>
                    </m:ctrlPr>
                  </m:sSubSupPr>
                  <m:e>
                    <m:r>
                      <w:rPr>
                        <w:rFonts w:ascii="Cambria Math" w:hAnsi="Cambria Math"/>
                      </w:rPr>
                      <m:t>e</m:t>
                    </m:r>
                  </m:e>
                  <m:sub>
                    <m:r>
                      <w:rPr>
                        <w:rFonts w:ascii="Cambria Math" w:hAnsi="Cambria Math"/>
                      </w:rPr>
                      <m:t>i</m:t>
                    </m:r>
                  </m:sub>
                  <m:sup>
                    <m:r>
                      <w:rPr>
                        <w:rFonts w:ascii="Cambria Math" w:hAnsi="Cambria Math"/>
                      </w:rPr>
                      <m:t>t</m:t>
                    </m:r>
                  </m:sup>
                </m:sSubSup>
                <m:d>
                  <m:dPr>
                    <m:ctrlPr>
                      <w:rPr>
                        <w:rFonts w:ascii="Cambria Math" w:hAnsi="Cambria Math"/>
                      </w:rPr>
                    </m:ctrlPr>
                  </m:dPr>
                  <m:e>
                    <m:r>
                      <w:rPr>
                        <w:rFonts w:ascii="Cambria Math" w:hAnsi="Cambria Math"/>
                      </w:rPr>
                      <m:t>1</m:t>
                    </m:r>
                    <m:r>
                      <m:rPr>
                        <m:sty m:val="p"/>
                      </m:rPr>
                      <w:rPr>
                        <w:rFonts w:ascii="Cambria Math" w:hAnsi="Cambria Math"/>
                      </w:rPr>
                      <m:t>-</m:t>
                    </m:r>
                    <m:sSubSup>
                      <m:sSubSupPr>
                        <m:ctrlPr>
                          <w:rPr>
                            <w:rFonts w:ascii="Cambria Math" w:hAnsi="Cambria Math"/>
                          </w:rPr>
                        </m:ctrlPr>
                      </m:sSubSupPr>
                      <m:e>
                        <m:r>
                          <w:rPr>
                            <w:rFonts w:ascii="Cambria Math" w:hAnsi="Cambria Math"/>
                          </w:rPr>
                          <m:t>e</m:t>
                        </m:r>
                      </m:e>
                      <m:sub>
                        <m:r>
                          <w:rPr>
                            <w:rFonts w:ascii="Cambria Math" w:hAnsi="Cambria Math"/>
                          </w:rPr>
                          <m:t>i</m:t>
                        </m:r>
                      </m:sub>
                      <m:sup>
                        <m:r>
                          <w:rPr>
                            <w:rFonts w:ascii="Cambria Math" w:hAnsi="Cambria Math"/>
                          </w:rPr>
                          <m:t>t</m:t>
                        </m:r>
                      </m:sup>
                    </m:sSubSup>
                  </m:e>
                </m:d>
              </m:e>
            </m:mr>
          </m:m>
        </m:oMath>
      </m:oMathPara>
    </w:p>
    <w:p w14:paraId="1BDFD00E" w14:textId="77777777" w:rsidR="00F56F01" w:rsidRDefault="006160B3">
      <w:r>
        <w:t xml:space="preserve">In our model, we have the equation </w:t>
      </w:r>
      <m:oMath>
        <m:sSub>
          <m:sSubPr>
            <m:ctrlPr>
              <w:rPr>
                <w:rFonts w:ascii="Cambria Math" w:hAnsi="Cambria Math"/>
              </w:rPr>
            </m:ctrlPr>
          </m:sSubPr>
          <m:e>
            <m:r>
              <w:rPr>
                <w:rFonts w:ascii="Cambria Math" w:hAnsi="Cambria Math"/>
              </w:rPr>
              <m:t>p</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3</m:t>
            </m:r>
          </m:sub>
        </m:sSub>
        <m:r>
          <m:rPr>
            <m:sty m:val="p"/>
          </m:rPr>
          <w:rPr>
            <w:rFonts w:ascii="Cambria Math" w:hAnsi="Cambria Math"/>
          </w:rPr>
          <m:t>≡</m:t>
        </m:r>
        <m:r>
          <w:rPr>
            <w:rFonts w:ascii="Cambria Math" w:hAnsi="Cambria Math"/>
          </w:rPr>
          <m:t>1</m:t>
        </m:r>
      </m:oMath>
      <w:r>
        <w:t xml:space="preserve">, where </w:t>
      </w:r>
      <m:oMath>
        <m:sSub>
          <m:sSubPr>
            <m:ctrlPr>
              <w:rPr>
                <w:rFonts w:ascii="Cambria Math" w:hAnsi="Cambria Math"/>
              </w:rPr>
            </m:ctrlPr>
          </m:sSubPr>
          <m:e>
            <m:r>
              <w:rPr>
                <w:rFonts w:ascii="Cambria Math" w:hAnsi="Cambria Math"/>
              </w:rPr>
              <m:t>p</m:t>
            </m:r>
          </m:e>
          <m:sub>
            <m:r>
              <w:rPr>
                <w:rFonts w:ascii="Cambria Math" w:hAnsi="Cambria Math"/>
              </w:rPr>
              <m:t>1</m:t>
            </m:r>
          </m:sub>
        </m:sSub>
      </m:oMath>
      <w:r>
        <w:t xml:space="preserve">, </w:t>
      </w:r>
      <m:oMath>
        <m:sSub>
          <m:sSubPr>
            <m:ctrlPr>
              <w:rPr>
                <w:rFonts w:ascii="Cambria Math" w:hAnsi="Cambria Math"/>
              </w:rPr>
            </m:ctrlPr>
          </m:sSubPr>
          <m:e>
            <m:r>
              <w:rPr>
                <w:rFonts w:ascii="Cambria Math" w:hAnsi="Cambria Math"/>
              </w:rPr>
              <m:t>p</m:t>
            </m:r>
          </m:e>
          <m:sub>
            <m:r>
              <w:rPr>
                <w:rFonts w:ascii="Cambria Math" w:hAnsi="Cambria Math"/>
              </w:rPr>
              <m:t>2</m:t>
            </m:r>
          </m:sub>
        </m:sSub>
      </m:oMath>
      <w:r>
        <w:t xml:space="preserve">, and </w:t>
      </w:r>
      <m:oMath>
        <m:sSub>
          <m:sSubPr>
            <m:ctrlPr>
              <w:rPr>
                <w:rFonts w:ascii="Cambria Math" w:hAnsi="Cambria Math"/>
              </w:rPr>
            </m:ctrlPr>
          </m:sSubPr>
          <m:e>
            <m:r>
              <w:rPr>
                <w:rFonts w:ascii="Cambria Math" w:hAnsi="Cambria Math"/>
              </w:rPr>
              <m:t>p</m:t>
            </m:r>
          </m:e>
          <m:sub>
            <m:r>
              <w:rPr>
                <w:rFonts w:ascii="Cambria Math" w:hAnsi="Cambria Math"/>
              </w:rPr>
              <m:t>3</m:t>
            </m:r>
          </m:sub>
        </m:sSub>
      </m:oMath>
      <w:r>
        <w:t xml:space="preserve"> represent the three induction pathways. To account for inherent uncertainties and randomness, a noise term </w:t>
      </w:r>
      <m:oMath>
        <m:r>
          <m:rPr>
            <m:nor/>
          </m:rPr>
          <m:t>norm</m:t>
        </m:r>
        <m:d>
          <m:dPr>
            <m:ctrlPr>
              <w:rPr>
                <w:rFonts w:ascii="Cambria Math" w:hAnsi="Cambria Math"/>
              </w:rPr>
            </m:ctrlPr>
          </m:dPr>
          <m:e>
            <m:r>
              <w:rPr>
                <w:rFonts w:ascii="Cambria Math" w:hAnsi="Cambria Math"/>
              </w:rPr>
              <m:t>μ</m:t>
            </m:r>
            <m:r>
              <m:rPr>
                <m:sty m:val="p"/>
              </m:rPr>
              <w:rPr>
                <w:rFonts w:ascii="Cambria Math" w:hAnsi="Cambria Math"/>
              </w:rPr>
              <m:t>,</m:t>
            </m:r>
            <m:r>
              <w:rPr>
                <w:rFonts w:ascii="Cambria Math" w:hAnsi="Cambria Math"/>
              </w:rPr>
              <m:t>σ</m:t>
            </m:r>
          </m:e>
        </m:d>
      </m:oMath>
      <w:r>
        <w:t xml:space="preserve"> is added with </w:t>
      </w:r>
      <m:oMath>
        <m:r>
          <w:rPr>
            <w:rFonts w:ascii="Cambria Math" w:hAnsi="Cambria Math"/>
          </w:rPr>
          <m:t>μ</m:t>
        </m:r>
        <m:r>
          <m:rPr>
            <m:sty m:val="p"/>
          </m:rPr>
          <w:rPr>
            <w:rFonts w:ascii="Cambria Math" w:hAnsi="Cambria Math"/>
          </w:rPr>
          <m:t>=</m:t>
        </m:r>
        <m:r>
          <w:rPr>
            <w:rFonts w:ascii="Cambria Math" w:hAnsi="Cambria Math"/>
          </w:rPr>
          <m:t>0</m:t>
        </m:r>
      </m:oMath>
      <w:r>
        <w:t xml:space="preserve"> and </w:t>
      </w:r>
      <m:oMath>
        <m:r>
          <w:rPr>
            <w:rFonts w:ascii="Cambria Math" w:hAnsi="Cambria Math"/>
          </w:rPr>
          <m:t>σ</m:t>
        </m:r>
        <m:r>
          <m:rPr>
            <m:sty m:val="p"/>
          </m:rPr>
          <w:rPr>
            <w:rFonts w:ascii="Cambria Math" w:hAnsi="Cambria Math"/>
          </w:rPr>
          <m:t>=</m:t>
        </m:r>
        <m:r>
          <w:rPr>
            <w:rFonts w:ascii="Cambria Math" w:hAnsi="Cambria Math"/>
          </w:rPr>
          <m:t>0.02</m:t>
        </m:r>
      </m:oMath>
      <w:r>
        <w:t xml:space="preserve">. Additionally, the function </w:t>
      </w:r>
      <m:oMath>
        <m:r>
          <w:rPr>
            <w:rFonts w:ascii="Cambria Math" w:hAnsi="Cambria Math"/>
          </w:rPr>
          <m:t>e</m:t>
        </m:r>
        <m:d>
          <m:dPr>
            <m:ctrlPr>
              <w:rPr>
                <w:rFonts w:ascii="Cambria Math" w:hAnsi="Cambria Math"/>
              </w:rPr>
            </m:ctrlPr>
          </m:dPr>
          <m:e>
            <m:r>
              <w:rPr>
                <w:rFonts w:ascii="Cambria Math" w:hAnsi="Cambria Math"/>
              </w:rPr>
              <m:t>1</m:t>
            </m:r>
            <m:r>
              <m:rPr>
                <m:sty m:val="p"/>
              </m:rPr>
              <w:rPr>
                <w:rFonts w:ascii="Cambria Math" w:hAnsi="Cambria Math"/>
              </w:rPr>
              <m:t>-</m:t>
            </m:r>
            <m:r>
              <w:rPr>
                <w:rFonts w:ascii="Cambria Math" w:hAnsi="Cambria Math"/>
              </w:rPr>
              <m:t>e</m:t>
            </m:r>
          </m:e>
        </m:d>
      </m:oMath>
      <w:r>
        <w:t xml:space="preserve"> constrains the social energy level within the range of 0 and 1, ensuring a realistic representation of the system’s dynamics.</w:t>
      </w:r>
    </w:p>
    <w:p w14:paraId="743D5D62" w14:textId="77777777" w:rsidR="00F56F01" w:rsidRDefault="006160B3">
      <w:bookmarkStart w:id="275" w:name="parameter-values"/>
      <w:bookmarkEnd w:id="274"/>
      <w:r>
        <w:t>Parameter values</w:t>
      </w:r>
    </w:p>
    <w:tbl>
      <w:tblPr>
        <w:tblW w:w="0" w:type="auto"/>
        <w:tblLook w:val="0020" w:firstRow="1" w:lastRow="0" w:firstColumn="0" w:lastColumn="0" w:noHBand="0" w:noVBand="0"/>
      </w:tblPr>
      <w:tblGrid>
        <w:gridCol w:w="1933"/>
        <w:gridCol w:w="894"/>
        <w:gridCol w:w="1015"/>
        <w:gridCol w:w="4576"/>
        <w:gridCol w:w="222"/>
      </w:tblGrid>
      <w:tr w:rsidR="00F56F01" w14:paraId="0BA77B95" w14:textId="77777777">
        <w:trPr>
          <w:tblHeader/>
        </w:trPr>
        <w:tc>
          <w:tcPr>
            <w:tcW w:w="0" w:type="auto"/>
          </w:tcPr>
          <w:p w14:paraId="7134708F" w14:textId="77777777" w:rsidR="00F56F01" w:rsidRDefault="006160B3">
            <w:r>
              <w:rPr>
                <w:b/>
                <w:bCs/>
              </w:rPr>
              <w:t>Parameter</w:t>
            </w:r>
          </w:p>
        </w:tc>
        <w:tc>
          <w:tcPr>
            <w:tcW w:w="0" w:type="auto"/>
          </w:tcPr>
          <w:p w14:paraId="03CF16D0" w14:textId="77777777" w:rsidR="00F56F01" w:rsidRDefault="006160B3">
            <w:r>
              <w:rPr>
                <w:b/>
                <w:bCs/>
              </w:rPr>
              <w:t>Symbol</w:t>
            </w:r>
          </w:p>
        </w:tc>
        <w:tc>
          <w:tcPr>
            <w:tcW w:w="0" w:type="auto"/>
          </w:tcPr>
          <w:p w14:paraId="3AAADC97" w14:textId="77777777" w:rsidR="00F56F01" w:rsidRDefault="006160B3">
            <w:r>
              <w:rPr>
                <w:b/>
                <w:bCs/>
              </w:rPr>
              <w:t>Value</w:t>
            </w:r>
          </w:p>
        </w:tc>
        <w:tc>
          <w:tcPr>
            <w:tcW w:w="0" w:type="auto"/>
          </w:tcPr>
          <w:p w14:paraId="47DD5B15" w14:textId="77777777" w:rsidR="00F56F01" w:rsidRDefault="006160B3">
            <w:r>
              <w:rPr>
                <w:b/>
                <w:bCs/>
              </w:rPr>
              <w:t>Comment</w:t>
            </w:r>
          </w:p>
        </w:tc>
        <w:tc>
          <w:tcPr>
            <w:tcW w:w="0" w:type="auto"/>
          </w:tcPr>
          <w:p w14:paraId="11FC0062" w14:textId="77777777" w:rsidR="00F56F01" w:rsidRDefault="00F56F01"/>
        </w:tc>
      </w:tr>
      <w:tr w:rsidR="00F56F01" w14:paraId="709167B4" w14:textId="77777777">
        <w:tc>
          <w:tcPr>
            <w:tcW w:w="0" w:type="auto"/>
          </w:tcPr>
          <w:p w14:paraId="333CBDA6" w14:textId="77777777" w:rsidR="00F56F01" w:rsidRDefault="006160B3">
            <w:r>
              <w:t>Population size</w:t>
            </w:r>
          </w:p>
        </w:tc>
        <w:tc>
          <w:tcPr>
            <w:tcW w:w="0" w:type="auto"/>
          </w:tcPr>
          <w:p w14:paraId="3C445DD3" w14:textId="77777777" w:rsidR="00F56F01" w:rsidRDefault="006160B3">
            <m:oMathPara>
              <m:oMath>
                <m:r>
                  <w:rPr>
                    <w:rFonts w:ascii="Cambria Math" w:hAnsi="Cambria Math"/>
                  </w:rPr>
                  <m:t>N</m:t>
                </m:r>
              </m:oMath>
            </m:oMathPara>
          </w:p>
        </w:tc>
        <w:tc>
          <w:tcPr>
            <w:tcW w:w="0" w:type="auto"/>
          </w:tcPr>
          <w:p w14:paraId="25D03D4C" w14:textId="77777777" w:rsidR="00F56F01" w:rsidRDefault="00F56F01"/>
        </w:tc>
        <w:tc>
          <w:tcPr>
            <w:tcW w:w="0" w:type="auto"/>
          </w:tcPr>
          <w:p w14:paraId="40CC57B0" w14:textId="77777777" w:rsidR="00F56F01" w:rsidRDefault="006160B3">
            <w:r>
              <w:t>Number of agents in the simulation.</w:t>
            </w:r>
          </w:p>
        </w:tc>
        <w:tc>
          <w:tcPr>
            <w:tcW w:w="0" w:type="auto"/>
          </w:tcPr>
          <w:p w14:paraId="7A4CD4EC" w14:textId="77777777" w:rsidR="00F56F01" w:rsidRDefault="00F56F01"/>
        </w:tc>
      </w:tr>
      <w:tr w:rsidR="00F56F01" w14:paraId="53B40FBA" w14:textId="77777777">
        <w:tc>
          <w:tcPr>
            <w:tcW w:w="0" w:type="auto"/>
          </w:tcPr>
          <w:p w14:paraId="15445BE7" w14:textId="77777777" w:rsidR="00F56F01" w:rsidRDefault="006160B3">
            <w:r>
              <w:t>Simulation duration</w:t>
            </w:r>
          </w:p>
        </w:tc>
        <w:tc>
          <w:tcPr>
            <w:tcW w:w="0" w:type="auto"/>
          </w:tcPr>
          <w:p w14:paraId="7A867BF7" w14:textId="77777777" w:rsidR="00F56F01" w:rsidRDefault="006160B3">
            <m:oMathPara>
              <m:oMath>
                <m:r>
                  <w:rPr>
                    <w:rFonts w:ascii="Cambria Math" w:hAnsi="Cambria Math"/>
                  </w:rPr>
                  <m:t>T</m:t>
                </m:r>
              </m:oMath>
            </m:oMathPara>
          </w:p>
        </w:tc>
        <w:tc>
          <w:tcPr>
            <w:tcW w:w="0" w:type="auto"/>
          </w:tcPr>
          <w:p w14:paraId="144EA4C6" w14:textId="77777777" w:rsidR="00F56F01" w:rsidRDefault="00F56F01"/>
        </w:tc>
        <w:tc>
          <w:tcPr>
            <w:tcW w:w="0" w:type="auto"/>
          </w:tcPr>
          <w:p w14:paraId="28140517" w14:textId="77777777" w:rsidR="00F56F01" w:rsidRDefault="006160B3">
            <w:r>
              <w:t>Simulation duration in timesteps.</w:t>
            </w:r>
          </w:p>
        </w:tc>
        <w:tc>
          <w:tcPr>
            <w:tcW w:w="0" w:type="auto"/>
          </w:tcPr>
          <w:p w14:paraId="23140FEF" w14:textId="77777777" w:rsidR="00F56F01" w:rsidRDefault="00F56F01"/>
        </w:tc>
      </w:tr>
      <w:tr w:rsidR="00F56F01" w14:paraId="24C2711F" w14:textId="77777777">
        <w:tc>
          <w:tcPr>
            <w:tcW w:w="0" w:type="auto"/>
          </w:tcPr>
          <w:p w14:paraId="3DCC2C7C" w14:textId="77777777" w:rsidR="00F56F01" w:rsidRDefault="006160B3">
            <w:r>
              <w:t>Number of edges per new node</w:t>
            </w:r>
          </w:p>
        </w:tc>
        <w:tc>
          <w:tcPr>
            <w:tcW w:w="0" w:type="auto"/>
          </w:tcPr>
          <w:p w14:paraId="5CD369B0" w14:textId="77777777" w:rsidR="00F56F01" w:rsidRDefault="006160B3">
            <w:r>
              <w:t>m</w:t>
            </w:r>
          </w:p>
        </w:tc>
        <w:tc>
          <w:tcPr>
            <w:tcW w:w="0" w:type="auto"/>
          </w:tcPr>
          <w:p w14:paraId="358A5A35" w14:textId="77777777" w:rsidR="00F56F01" w:rsidRDefault="00F56F01"/>
        </w:tc>
        <w:tc>
          <w:tcPr>
            <w:tcW w:w="0" w:type="auto"/>
          </w:tcPr>
          <w:p w14:paraId="17B371DB" w14:textId="77777777" w:rsidR="00F56F01" w:rsidRDefault="006160B3">
            <w:r>
              <w:t>Number of edges to attach from a new node to existing nodes in Barabasi-Albert algorithm.</w:t>
            </w:r>
          </w:p>
        </w:tc>
        <w:tc>
          <w:tcPr>
            <w:tcW w:w="0" w:type="auto"/>
          </w:tcPr>
          <w:p w14:paraId="5A23A6CA" w14:textId="77777777" w:rsidR="00F56F01" w:rsidRDefault="00F56F01"/>
        </w:tc>
      </w:tr>
      <w:tr w:rsidR="00F56F01" w14:paraId="66620AD7" w14:textId="77777777">
        <w:tc>
          <w:tcPr>
            <w:tcW w:w="0" w:type="auto"/>
          </w:tcPr>
          <w:p w14:paraId="527A6EA7" w14:textId="77777777" w:rsidR="00F56F01" w:rsidRDefault="006160B3">
            <w:r>
              <w:t>Decay parameter</w:t>
            </w:r>
          </w:p>
        </w:tc>
        <w:tc>
          <w:tcPr>
            <w:tcW w:w="0" w:type="auto"/>
          </w:tcPr>
          <w:p w14:paraId="3DF3E5F1" w14:textId="77777777" w:rsidR="00F56F01" w:rsidRDefault="006160B3">
            <m:oMathPara>
              <m:oMath>
                <m:r>
                  <w:rPr>
                    <w:rFonts w:ascii="Cambria Math" w:hAnsi="Cambria Math"/>
                  </w:rPr>
                  <m:t>β</m:t>
                </m:r>
              </m:oMath>
            </m:oMathPara>
          </w:p>
        </w:tc>
        <w:tc>
          <w:tcPr>
            <w:tcW w:w="0" w:type="auto"/>
          </w:tcPr>
          <w:p w14:paraId="50C93042" w14:textId="77777777" w:rsidR="00F56F01" w:rsidRDefault="006160B3">
            <w:r>
              <w:t>.5</w:t>
            </w:r>
          </w:p>
        </w:tc>
        <w:tc>
          <w:tcPr>
            <w:tcW w:w="0" w:type="auto"/>
          </w:tcPr>
          <w:p w14:paraId="514D286C" w14:textId="77777777" w:rsidR="00F56F01" w:rsidRDefault="006160B3">
            <w:r>
              <w:t>Decay strength of social connectivity.</w:t>
            </w:r>
          </w:p>
        </w:tc>
        <w:tc>
          <w:tcPr>
            <w:tcW w:w="0" w:type="auto"/>
          </w:tcPr>
          <w:p w14:paraId="181485E9" w14:textId="77777777" w:rsidR="00F56F01" w:rsidRDefault="00F56F01"/>
        </w:tc>
      </w:tr>
      <w:tr w:rsidR="00F56F01" w14:paraId="6D521F33" w14:textId="77777777">
        <w:tc>
          <w:tcPr>
            <w:tcW w:w="0" w:type="auto"/>
          </w:tcPr>
          <w:p w14:paraId="5A46DA15" w14:textId="77777777" w:rsidR="00F56F01" w:rsidRDefault="006160B3">
            <w:r>
              <w:lastRenderedPageBreak/>
              <w:t>Initial Modularity</w:t>
            </w:r>
          </w:p>
        </w:tc>
        <w:tc>
          <w:tcPr>
            <w:tcW w:w="0" w:type="auto"/>
          </w:tcPr>
          <w:p w14:paraId="6B293AC2" w14:textId="77777777" w:rsidR="00F56F01" w:rsidRDefault="00000000">
            <m:oMathPara>
              <m:oMath>
                <m:sSub>
                  <m:sSubPr>
                    <m:ctrlPr>
                      <w:rPr>
                        <w:rFonts w:ascii="Cambria Math" w:hAnsi="Cambria Math"/>
                      </w:rPr>
                    </m:ctrlPr>
                  </m:sSubPr>
                  <m:e>
                    <m:r>
                      <w:rPr>
                        <w:rFonts w:ascii="Cambria Math" w:hAnsi="Cambria Math"/>
                      </w:rPr>
                      <m:t>Q</m:t>
                    </m:r>
                  </m:e>
                  <m:sub>
                    <m:r>
                      <w:rPr>
                        <w:rFonts w:ascii="Cambria Math" w:hAnsi="Cambria Math"/>
                      </w:rPr>
                      <m:t>0</m:t>
                    </m:r>
                  </m:sub>
                </m:sSub>
              </m:oMath>
            </m:oMathPara>
          </w:p>
        </w:tc>
        <w:tc>
          <w:tcPr>
            <w:tcW w:w="0" w:type="auto"/>
          </w:tcPr>
          <w:p w14:paraId="27C00A3B" w14:textId="77777777" w:rsidR="00F56F01" w:rsidRDefault="006160B3">
            <m:oMathPara>
              <m:oMath>
                <m:r>
                  <m:rPr>
                    <m:sty m:val="p"/>
                  </m:rPr>
                  <w:rPr>
                    <w:rFonts w:ascii="Cambria Math" w:hAnsi="Cambria Math"/>
                  </w:rPr>
                  <m:t>-</m:t>
                </m:r>
                <m:r>
                  <w:rPr>
                    <w:rFonts w:ascii="Cambria Math" w:hAnsi="Cambria Math"/>
                  </w:rPr>
                  <m:t>1</m:t>
                </m:r>
                <m:r>
                  <m:rPr>
                    <m:sty m:val="p"/>
                  </m:rP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0</m:t>
                    </m:r>
                  </m:sub>
                </m:sSub>
                <m:r>
                  <m:rPr>
                    <m:sty m:val="p"/>
                  </m:rPr>
                  <w:rPr>
                    <w:rFonts w:ascii="Cambria Math" w:hAnsi="Cambria Math"/>
                  </w:rPr>
                  <m:t>≤</m:t>
                </m:r>
                <m:r>
                  <w:rPr>
                    <w:rFonts w:ascii="Cambria Math" w:hAnsi="Cambria Math"/>
                  </w:rPr>
                  <m:t>1</m:t>
                </m:r>
              </m:oMath>
            </m:oMathPara>
          </w:p>
        </w:tc>
        <w:tc>
          <w:tcPr>
            <w:tcW w:w="0" w:type="auto"/>
          </w:tcPr>
          <w:p w14:paraId="0D5546B0" w14:textId="77777777" w:rsidR="00F56F01" w:rsidRDefault="006160B3">
            <w:r>
              <w:t>Metric of homophily measuring the interconnection between subpopulations in the initial network.</w:t>
            </w:r>
          </w:p>
        </w:tc>
        <w:tc>
          <w:tcPr>
            <w:tcW w:w="0" w:type="auto"/>
          </w:tcPr>
          <w:p w14:paraId="1B858BD5" w14:textId="77777777" w:rsidR="00F56F01" w:rsidRDefault="00F56F01"/>
        </w:tc>
      </w:tr>
    </w:tbl>
    <w:p w14:paraId="0283E9E8" w14:textId="77777777" w:rsidR="00F56F01" w:rsidRDefault="006160B3">
      <w:bookmarkStart w:id="276" w:name="app:ext_results"/>
      <w:bookmarkEnd w:id="266"/>
      <w:bookmarkEnd w:id="275"/>
      <w:r>
        <w:t>Appendix B: Extended results</w:t>
      </w:r>
    </w:p>
    <w:p w14:paraId="19B11EDC" w14:textId="77777777" w:rsidR="00F56F01" w:rsidRDefault="006160B3">
      <w:bookmarkStart w:id="277" w:name="sec:dosdistributions"/>
      <w:r>
        <w:t>Kernel Density Estimations of correlation distributions</w:t>
      </w:r>
    </w:p>
    <w:p w14:paraId="3AF98C88" w14:textId="77777777" w:rsidR="00F56F01" w:rsidRDefault="006160B3">
      <w:r>
        <w:rPr>
          <w:noProof/>
        </w:rPr>
        <w:drawing>
          <wp:inline distT="0" distB="0" distL="0" distR="0" wp14:anchorId="6957A476" wp14:editId="624D3F52">
            <wp:extent cx="5486400" cy="2880721"/>
            <wp:effectExtent l="0" t="0" r="0" b="0"/>
            <wp:docPr id="63" name="Picture"/>
            <wp:cNvGraphicFramePr/>
            <a:graphic xmlns:a="http://schemas.openxmlformats.org/drawingml/2006/main">
              <a:graphicData uri="http://schemas.openxmlformats.org/drawingml/2006/picture">
                <pic:pic xmlns:pic="http://schemas.openxmlformats.org/drawingml/2006/picture">
                  <pic:nvPicPr>
                    <pic:cNvPr id="64" name="Picture" descr="Images/results/kde_plot.png"/>
                    <pic:cNvPicPr>
                      <a:picLocks noChangeAspect="1" noChangeArrowheads="1"/>
                    </pic:cNvPicPr>
                  </pic:nvPicPr>
                  <pic:blipFill>
                    <a:blip r:embed="rId18"/>
                    <a:stretch>
                      <a:fillRect/>
                    </a:stretch>
                  </pic:blipFill>
                  <pic:spPr bwMode="auto">
                    <a:xfrm>
                      <a:off x="0" y="0"/>
                      <a:ext cx="5486400" cy="2880721"/>
                    </a:xfrm>
                    <a:prstGeom prst="rect">
                      <a:avLst/>
                    </a:prstGeom>
                    <a:noFill/>
                    <a:ln w="9525">
                      <a:noFill/>
                      <a:headEnd/>
                      <a:tailEnd/>
                    </a:ln>
                  </pic:spPr>
                </pic:pic>
              </a:graphicData>
            </a:graphic>
          </wp:inline>
        </w:drawing>
      </w:r>
    </w:p>
    <w:p w14:paraId="12910724" w14:textId="77777777" w:rsidR="00F56F01" w:rsidRDefault="006160B3">
      <w:r>
        <w:t xml:space="preserve">Figure 7: Kernel Density Estimations of correlation distributions for each pathway over different initial modularities. Each distance is plotted separately and colored accordingly. We can see that distribution estimations are narrow and increase as </w:t>
      </w:r>
      <m:oMath>
        <m:sSub>
          <m:sSubPr>
            <m:ctrlPr>
              <w:rPr>
                <w:rFonts w:ascii="Cambria Math" w:hAnsi="Cambria Math"/>
              </w:rPr>
            </m:ctrlPr>
          </m:sSubPr>
          <m:e>
            <m:r>
              <w:rPr>
                <w:rFonts w:ascii="Cambria Math" w:hAnsi="Cambria Math"/>
              </w:rPr>
              <m:t>Q</m:t>
            </m:r>
          </m:e>
          <m:sub>
            <m:r>
              <w:rPr>
                <w:rFonts w:ascii="Cambria Math" w:hAnsi="Cambria Math"/>
              </w:rPr>
              <m:t>0</m:t>
            </m:r>
          </m:sub>
        </m:sSub>
      </m:oMath>
      <w:r>
        <w:t xml:space="preserve"> increases.</w:t>
      </w:r>
    </w:p>
    <w:p w14:paraId="60CB995D" w14:textId="77777777" w:rsidR="00F56F01" w:rsidRDefault="006160B3">
      <w:bookmarkStart w:id="278" w:name="sec:dostime"/>
      <w:bookmarkEnd w:id="277"/>
      <w:r>
        <w:t>Degrees of influence over time</w:t>
      </w:r>
    </w:p>
    <w:tbl>
      <w:tblPr>
        <w:tblW w:w="0" w:type="auto"/>
        <w:jc w:val="center"/>
        <w:tblLook w:val="0600" w:firstRow="0" w:lastRow="0" w:firstColumn="0" w:lastColumn="0" w:noHBand="1" w:noVBand="1"/>
      </w:tblPr>
      <w:tblGrid>
        <w:gridCol w:w="2376"/>
        <w:gridCol w:w="2376"/>
        <w:gridCol w:w="222"/>
        <w:gridCol w:w="2376"/>
      </w:tblGrid>
      <w:tr w:rsidR="00F56F01" w14:paraId="05869F22" w14:textId="77777777">
        <w:trPr>
          <w:jc w:val="center"/>
        </w:trPr>
        <w:tc>
          <w:tcPr>
            <w:tcW w:w="0" w:type="auto"/>
          </w:tcPr>
          <w:p w14:paraId="7DC761D8" w14:textId="77777777" w:rsidR="00F56F01" w:rsidRDefault="006160B3">
            <w:pPr>
              <w:jc w:val="center"/>
            </w:pPr>
            <w:r>
              <w:rPr>
                <w:noProof/>
              </w:rPr>
              <w:drawing>
                <wp:inline distT="0" distB="0" distL="0" distR="0" wp14:anchorId="488321AD" wp14:editId="69AFD179">
                  <wp:extent cx="1371600" cy="984377"/>
                  <wp:effectExtent l="0" t="0" r="0" b="0"/>
                  <wp:docPr id="67" name="Picture"/>
                  <wp:cNvGraphicFramePr/>
                  <a:graphic xmlns:a="http://schemas.openxmlformats.org/drawingml/2006/main">
                    <a:graphicData uri="http://schemas.openxmlformats.org/drawingml/2006/picture">
                      <pic:pic xmlns:pic="http://schemas.openxmlformats.org/drawingml/2006/picture">
                        <pic:nvPicPr>
                          <pic:cNvPr id="68" name="Picture" descr="Images/results/dos_degree_Pure_Cognitive_over_time_pc.png"/>
                          <pic:cNvPicPr>
                            <a:picLocks noChangeAspect="1" noChangeArrowheads="1"/>
                          </pic:cNvPicPr>
                        </pic:nvPicPr>
                        <pic:blipFill>
                          <a:blip r:embed="rId19"/>
                          <a:stretch>
                            <a:fillRect/>
                          </a:stretch>
                        </pic:blipFill>
                        <pic:spPr bwMode="auto">
                          <a:xfrm>
                            <a:off x="0" y="0"/>
                            <a:ext cx="1371600" cy="984377"/>
                          </a:xfrm>
                          <a:prstGeom prst="rect">
                            <a:avLst/>
                          </a:prstGeom>
                          <a:noFill/>
                          <a:ln w="9525">
                            <a:noFill/>
                            <a:headEnd/>
                            <a:tailEnd/>
                          </a:ln>
                        </pic:spPr>
                      </pic:pic>
                    </a:graphicData>
                  </a:graphic>
                </wp:inline>
              </w:drawing>
            </w:r>
          </w:p>
          <w:p w14:paraId="65018C3C" w14:textId="77777777" w:rsidR="00F56F01" w:rsidRDefault="006160B3">
            <w:pPr>
              <w:jc w:val="center"/>
            </w:pPr>
            <w:r>
              <w:t>Pure Cognitive</w:t>
            </w:r>
          </w:p>
        </w:tc>
        <w:tc>
          <w:tcPr>
            <w:tcW w:w="0" w:type="auto"/>
          </w:tcPr>
          <w:p w14:paraId="076DC1E0" w14:textId="77777777" w:rsidR="00F56F01" w:rsidRDefault="006160B3">
            <w:pPr>
              <w:jc w:val="center"/>
            </w:pPr>
            <w:r>
              <w:rPr>
                <w:noProof/>
              </w:rPr>
              <w:drawing>
                <wp:inline distT="0" distB="0" distL="0" distR="0" wp14:anchorId="1903F0D1" wp14:editId="473A3DF1">
                  <wp:extent cx="1371600" cy="985744"/>
                  <wp:effectExtent l="0" t="0" r="0" b="0"/>
                  <wp:docPr id="70" name="Picture"/>
                  <wp:cNvGraphicFramePr/>
                  <a:graphic xmlns:a="http://schemas.openxmlformats.org/drawingml/2006/main">
                    <a:graphicData uri="http://schemas.openxmlformats.org/drawingml/2006/picture">
                      <pic:pic xmlns:pic="http://schemas.openxmlformats.org/drawingml/2006/picture">
                        <pic:nvPicPr>
                          <pic:cNvPr id="71" name="Picture" descr="Images/results/dos_degree_Pure_Behavior_over_time_pc.png"/>
                          <pic:cNvPicPr>
                            <a:picLocks noChangeAspect="1" noChangeArrowheads="1"/>
                          </pic:cNvPicPr>
                        </pic:nvPicPr>
                        <pic:blipFill>
                          <a:blip r:embed="rId20"/>
                          <a:stretch>
                            <a:fillRect/>
                          </a:stretch>
                        </pic:blipFill>
                        <pic:spPr bwMode="auto">
                          <a:xfrm>
                            <a:off x="0" y="0"/>
                            <a:ext cx="1371600" cy="985744"/>
                          </a:xfrm>
                          <a:prstGeom prst="rect">
                            <a:avLst/>
                          </a:prstGeom>
                          <a:noFill/>
                          <a:ln w="9525">
                            <a:noFill/>
                            <a:headEnd/>
                            <a:tailEnd/>
                          </a:ln>
                        </pic:spPr>
                      </pic:pic>
                    </a:graphicData>
                  </a:graphic>
                </wp:inline>
              </w:drawing>
            </w:r>
          </w:p>
          <w:p w14:paraId="18B36D51" w14:textId="77777777" w:rsidR="00F56F01" w:rsidRDefault="006160B3">
            <w:pPr>
              <w:jc w:val="center"/>
            </w:pPr>
            <w:r>
              <w:t>Pure Behavior</w:t>
            </w:r>
          </w:p>
        </w:tc>
        <w:tc>
          <w:tcPr>
            <w:tcW w:w="0" w:type="auto"/>
          </w:tcPr>
          <w:p w14:paraId="36758615" w14:textId="77777777" w:rsidR="00F56F01" w:rsidRDefault="006160B3">
            <w:pPr>
              <w:jc w:val="center"/>
            </w:pPr>
            <w:r>
              <w:br/>
            </w:r>
          </w:p>
        </w:tc>
        <w:tc>
          <w:tcPr>
            <w:tcW w:w="0" w:type="auto"/>
          </w:tcPr>
          <w:p w14:paraId="55A59C4F" w14:textId="77777777" w:rsidR="00F56F01" w:rsidRDefault="006160B3">
            <w:pPr>
              <w:jc w:val="center"/>
            </w:pPr>
            <w:r>
              <w:rPr>
                <w:noProof/>
              </w:rPr>
              <w:drawing>
                <wp:inline distT="0" distB="0" distL="0" distR="0" wp14:anchorId="20673359" wp14:editId="3229AD48">
                  <wp:extent cx="1371600" cy="971580"/>
                  <wp:effectExtent l="0" t="0" r="0" b="0"/>
                  <wp:docPr id="73" name="Picture"/>
                  <wp:cNvGraphicFramePr/>
                  <a:graphic xmlns:a="http://schemas.openxmlformats.org/drawingml/2006/main">
                    <a:graphicData uri="http://schemas.openxmlformats.org/drawingml/2006/picture">
                      <pic:pic xmlns:pic="http://schemas.openxmlformats.org/drawingml/2006/picture">
                        <pic:nvPicPr>
                          <pic:cNvPr id="74" name="Picture" descr="Images/results/dos_degree_Pure_Contagion_over_time_pc.png"/>
                          <pic:cNvPicPr>
                            <a:picLocks noChangeAspect="1" noChangeArrowheads="1"/>
                          </pic:cNvPicPr>
                        </pic:nvPicPr>
                        <pic:blipFill>
                          <a:blip r:embed="rId21"/>
                          <a:stretch>
                            <a:fillRect/>
                          </a:stretch>
                        </pic:blipFill>
                        <pic:spPr bwMode="auto">
                          <a:xfrm>
                            <a:off x="0" y="0"/>
                            <a:ext cx="1371600" cy="971580"/>
                          </a:xfrm>
                          <a:prstGeom prst="rect">
                            <a:avLst/>
                          </a:prstGeom>
                          <a:noFill/>
                          <a:ln w="9525">
                            <a:noFill/>
                            <a:headEnd/>
                            <a:tailEnd/>
                          </a:ln>
                        </pic:spPr>
                      </pic:pic>
                    </a:graphicData>
                  </a:graphic>
                </wp:inline>
              </w:drawing>
            </w:r>
          </w:p>
          <w:p w14:paraId="4D6A63E1" w14:textId="77777777" w:rsidR="00F56F01" w:rsidRDefault="006160B3">
            <w:pPr>
              <w:jc w:val="center"/>
            </w:pPr>
            <w:r>
              <w:t>Pure Contagion</w:t>
            </w:r>
          </w:p>
        </w:tc>
      </w:tr>
    </w:tbl>
    <w:p w14:paraId="1893A083" w14:textId="77777777" w:rsidR="00F56F01" w:rsidRDefault="006160B3">
      <w:r>
        <w:t xml:space="preserve">Figure 8: </w:t>
      </w:r>
      <w:hyperlink w:anchor="fig:dospc">
        <w:r>
          <w:rPr>
            <w:rStyle w:val="Hyperlink"/>
          </w:rPr>
          <w:t>10</w:t>
        </w:r>
      </w:hyperlink>
      <w:r>
        <w:t xml:space="preserve">), </w:t>
      </w:r>
      <w:hyperlink w:anchor="fig:dospb">
        <w:r>
          <w:rPr>
            <w:rStyle w:val="Hyperlink"/>
          </w:rPr>
          <w:t>11</w:t>
        </w:r>
      </w:hyperlink>
      <w:r>
        <w:t xml:space="preserve">), and </w:t>
      </w:r>
      <w:hyperlink w:anchor="fig:dospec">
        <w:r>
          <w:rPr>
            <w:rStyle w:val="Hyperlink"/>
          </w:rPr>
          <w:t>12</w:t>
        </w:r>
      </w:hyperlink>
      <w:r>
        <w:t xml:space="preserve">) illustrate the maximum degree of influence (mDOI) for different starting levels of homophily values and pathways over time (i.e., timestep 100, 1.000, and 10.000), providing insights into the stability of the clustering behavior in the network. The pure contagion and behavioral pathways display positive mDOI at negative initial modularities after 1000 timesteps, while the pure contagion pathway initially increases over simulation time while </w:t>
      </w:r>
      <w:r>
        <w:lastRenderedPageBreak/>
        <w:t>decreasing after convergence. Error bars indicate standard errors of the mean based on 20 simulations.</w:t>
      </w:r>
    </w:p>
    <w:p w14:paraId="72818E2A" w14:textId="77777777" w:rsidR="00F56F01" w:rsidRDefault="006160B3">
      <w:bookmarkStart w:id="279" w:name="sec:senssize"/>
      <w:bookmarkEnd w:id="278"/>
      <w:r>
        <w:t>Sensitivity of network size</w:t>
      </w:r>
    </w:p>
    <w:p w14:paraId="6F37D385" w14:textId="77777777" w:rsidR="00F56F01" w:rsidRDefault="006160B3">
      <w:r>
        <w:t>&lt;TODO&gt; Just waiting for data to finish generating.</w:t>
      </w:r>
    </w:p>
    <w:p w14:paraId="4BBA95AB" w14:textId="77777777" w:rsidR="00F56F01" w:rsidRDefault="006160B3">
      <w:bookmarkStart w:id="280" w:name="sec:sensnoise"/>
      <w:bookmarkEnd w:id="279"/>
      <w:r>
        <w:t>Sensitivity of noise parameter</w:t>
      </w:r>
    </w:p>
    <w:p w14:paraId="500CA0CE" w14:textId="77777777" w:rsidR="00F56F01" w:rsidRDefault="006160B3">
      <w:r>
        <w:t>&lt;TODO&gt; Just waiting for data to finish generating.</w:t>
      </w:r>
      <w:bookmarkEnd w:id="276"/>
      <w:bookmarkEnd w:id="280"/>
    </w:p>
    <w:sectPr w:rsidR="00F56F01">
      <w:headerReference w:type="default" r:id="rId22"/>
      <w:footerReference w:type="default" r:id="rId23"/>
      <w:pgSz w:w="12240" w:h="15840"/>
      <w:pgMar w:top="1440" w:right="1800" w:bottom="1440" w:left="1800"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Olde Rikkert, Marcel" w:date="2023-07-08T12:35:00Z" w:initials="ORM">
    <w:p w14:paraId="0D91B2EF" w14:textId="77777777" w:rsidR="000F7F26" w:rsidRDefault="000F7F26">
      <w:pPr>
        <w:pStyle w:val="CommentText"/>
        <w:rPr>
          <w:lang w:val="nl-NL"/>
        </w:rPr>
      </w:pPr>
      <w:r>
        <w:rPr>
          <w:rStyle w:val="CommentReference"/>
        </w:rPr>
        <w:annotationRef/>
      </w:r>
      <w:r w:rsidRPr="000F7F26">
        <w:rPr>
          <w:lang w:val="nl-NL"/>
        </w:rPr>
        <w:t xml:space="preserve">Is </w:t>
      </w:r>
      <w:proofErr w:type="spellStart"/>
      <w:r w:rsidRPr="000F7F26">
        <w:rPr>
          <w:lang w:val="nl-NL"/>
        </w:rPr>
        <w:t>uncovering</w:t>
      </w:r>
      <w:proofErr w:type="spellEnd"/>
      <w:r w:rsidRPr="000F7F26">
        <w:rPr>
          <w:lang w:val="nl-NL"/>
        </w:rPr>
        <w:t xml:space="preserve"> wel het juiste word;</w:t>
      </w:r>
      <w:r>
        <w:rPr>
          <w:lang w:val="nl-NL"/>
        </w:rPr>
        <w:t xml:space="preserve"> is het nodig?</w:t>
      </w:r>
    </w:p>
    <w:p w14:paraId="157FD232" w14:textId="77777777" w:rsidR="000F7F26" w:rsidRDefault="000F7F26">
      <w:pPr>
        <w:pStyle w:val="CommentText"/>
        <w:rPr>
          <w:lang w:val="nl-NL"/>
        </w:rPr>
      </w:pPr>
    </w:p>
    <w:p w14:paraId="618B4D0D" w14:textId="4EEF2EEE" w:rsidR="000F7F26" w:rsidRPr="000F7F26" w:rsidRDefault="000F7F26">
      <w:pPr>
        <w:pStyle w:val="CommentText"/>
      </w:pPr>
      <w:proofErr w:type="spellStart"/>
      <w:r w:rsidRPr="000F7F26">
        <w:t>Ik</w:t>
      </w:r>
      <w:proofErr w:type="spellEnd"/>
      <w:r w:rsidRPr="000F7F26">
        <w:t xml:space="preserve"> </w:t>
      </w:r>
      <w:proofErr w:type="spellStart"/>
      <w:r w:rsidRPr="000F7F26">
        <w:t>zou</w:t>
      </w:r>
      <w:proofErr w:type="spellEnd"/>
      <w:r w:rsidRPr="000F7F26">
        <w:t xml:space="preserve"> </w:t>
      </w:r>
      <w:proofErr w:type="spellStart"/>
      <w:r w:rsidRPr="000F7F26">
        <w:t>deze</w:t>
      </w:r>
      <w:proofErr w:type="spellEnd"/>
      <w:r w:rsidRPr="000F7F26">
        <w:t xml:space="preserve"> </w:t>
      </w:r>
      <w:proofErr w:type="spellStart"/>
      <w:r w:rsidRPr="000F7F26">
        <w:t>titel</w:t>
      </w:r>
      <w:proofErr w:type="spellEnd"/>
      <w:r w:rsidRPr="000F7F26">
        <w:t xml:space="preserve"> </w:t>
      </w:r>
      <w:proofErr w:type="spellStart"/>
      <w:r w:rsidRPr="000F7F26">
        <w:t>voorstellen</w:t>
      </w:r>
      <w:proofErr w:type="spellEnd"/>
      <w:r w:rsidRPr="000F7F26">
        <w:t xml:space="preserve"> (less is more): </w:t>
      </w:r>
      <w:r>
        <w:t>Alone in the crowd: A computational social network model on clustering mechanisms of loneliness.</w:t>
      </w:r>
    </w:p>
  </w:comment>
  <w:comment w:id="39" w:author="Corten, R. (Rense)" w:date="2023-07-10T15:58:00Z" w:initials="CR(">
    <w:p w14:paraId="542356A0" w14:textId="530C2587" w:rsidR="00C25E6A" w:rsidRPr="00C25E6A" w:rsidRDefault="00C25E6A">
      <w:pPr>
        <w:pStyle w:val="CommentText"/>
        <w:rPr>
          <w:lang w:val="nl-NL"/>
        </w:rPr>
      </w:pPr>
      <w:r>
        <w:rPr>
          <w:rStyle w:val="CommentReference"/>
        </w:rPr>
        <w:annotationRef/>
      </w:r>
      <w:proofErr w:type="spellStart"/>
      <w:r w:rsidRPr="00C25E6A">
        <w:rPr>
          <w:lang w:val="nl-NL"/>
        </w:rPr>
        <w:t>Where</w:t>
      </w:r>
      <w:proofErr w:type="spellEnd"/>
      <w:r w:rsidRPr="00C25E6A">
        <w:rPr>
          <w:lang w:val="nl-NL"/>
        </w:rPr>
        <w:t>?</w:t>
      </w:r>
    </w:p>
  </w:comment>
  <w:comment w:id="47" w:author="Corten, R. (Rense)" w:date="2023-07-10T16:00:00Z" w:initials="CR(">
    <w:p w14:paraId="57C0CA8A" w14:textId="77CE5243" w:rsidR="00C25E6A" w:rsidRPr="00C25E6A" w:rsidRDefault="00C25E6A">
      <w:pPr>
        <w:pStyle w:val="CommentText"/>
        <w:rPr>
          <w:lang w:val="nl-NL"/>
        </w:rPr>
      </w:pPr>
      <w:r>
        <w:rPr>
          <w:rStyle w:val="CommentReference"/>
        </w:rPr>
        <w:annotationRef/>
      </w:r>
      <w:r w:rsidRPr="00C25E6A">
        <w:rPr>
          <w:lang w:val="nl-NL"/>
        </w:rPr>
        <w:t>Is dit niet t</w:t>
      </w:r>
      <w:r>
        <w:rPr>
          <w:lang w:val="nl-NL"/>
        </w:rPr>
        <w:t>eveel detail voor het abstract?</w:t>
      </w:r>
    </w:p>
  </w:comment>
  <w:comment w:id="64" w:author="Olde Rikkert, Marcel" w:date="2023-07-08T06:50:00Z" w:initials="ORM">
    <w:p w14:paraId="1CC6F373" w14:textId="6E76C532" w:rsidR="00A65E7C" w:rsidRPr="00A65E7C" w:rsidRDefault="00A65E7C">
      <w:pPr>
        <w:pStyle w:val="CommentText"/>
        <w:rPr>
          <w:lang w:val="nl-NL"/>
        </w:rPr>
      </w:pPr>
      <w:r>
        <w:rPr>
          <w:rStyle w:val="CommentReference"/>
        </w:rPr>
        <w:annotationRef/>
      </w:r>
      <w:r w:rsidRPr="00A65E7C">
        <w:rPr>
          <w:lang w:val="nl-NL"/>
        </w:rPr>
        <w:t xml:space="preserve">Voorbeeld van een zin vanuit </w:t>
      </w:r>
      <w:proofErr w:type="spellStart"/>
      <w:r w:rsidRPr="00A65E7C">
        <w:rPr>
          <w:lang w:val="nl-NL"/>
        </w:rPr>
        <w:t>c</w:t>
      </w:r>
      <w:r>
        <w:rPr>
          <w:lang w:val="nl-NL"/>
        </w:rPr>
        <w:t>omputational</w:t>
      </w:r>
      <w:proofErr w:type="spellEnd"/>
      <w:r>
        <w:rPr>
          <w:lang w:val="nl-NL"/>
        </w:rPr>
        <w:t xml:space="preserve"> domain die een generalist reader zal afschrikken. Is niet nodig ( lees: ongewenst) in samenvatting, die iedereen moet kunnen begrijpen en waar algemene lezers enthousiast over moeten worden.</w:t>
      </w:r>
    </w:p>
  </w:comment>
  <w:comment w:id="71" w:author="Corten, R. (Rense)" w:date="2023-07-10T16:00:00Z" w:initials="CR(">
    <w:p w14:paraId="38EB01B9" w14:textId="49422091" w:rsidR="00C25E6A" w:rsidRDefault="00C25E6A">
      <w:pPr>
        <w:pStyle w:val="CommentText"/>
      </w:pPr>
      <w:r>
        <w:rPr>
          <w:rStyle w:val="CommentReference"/>
        </w:rPr>
        <w:annotationRef/>
      </w:r>
      <w:r>
        <w:t xml:space="preserve">Rare </w:t>
      </w:r>
      <w:proofErr w:type="spellStart"/>
      <w:r>
        <w:t>zinsconstructie</w:t>
      </w:r>
      <w:proofErr w:type="spellEnd"/>
    </w:p>
  </w:comment>
  <w:comment w:id="104" w:author="Corten, R. (Rense)" w:date="2023-07-10T16:01:00Z" w:initials="CR(">
    <w:p w14:paraId="2157C6DE" w14:textId="70D2E34D" w:rsidR="00C25E6A" w:rsidRDefault="00C25E6A">
      <w:pPr>
        <w:pStyle w:val="CommentText"/>
      </w:pPr>
      <w:r>
        <w:rPr>
          <w:rStyle w:val="CommentReference"/>
        </w:rPr>
        <w:annotationRef/>
      </w:r>
      <w:r>
        <w:t>A model is not evidence</w:t>
      </w:r>
    </w:p>
  </w:comment>
  <w:comment w:id="131" w:author="Olde Rikkert, Marcel" w:date="2023-07-08T07:10:00Z" w:initials="ORM">
    <w:p w14:paraId="44E459B8" w14:textId="77777777" w:rsidR="006160B3" w:rsidRPr="00C25E6A" w:rsidRDefault="006160B3">
      <w:pPr>
        <w:pStyle w:val="CommentText"/>
      </w:pPr>
      <w:r>
        <w:rPr>
          <w:rStyle w:val="CommentReference"/>
        </w:rPr>
        <w:annotationRef/>
      </w:r>
      <w:r w:rsidRPr="006160B3">
        <w:rPr>
          <w:lang w:val="nl-NL"/>
        </w:rPr>
        <w:t>De laatste zinnen van het a</w:t>
      </w:r>
      <w:r>
        <w:rPr>
          <w:lang w:val="nl-NL"/>
        </w:rPr>
        <w:t xml:space="preserve">bstract waren nog te veel een open </w:t>
      </w:r>
      <w:proofErr w:type="spellStart"/>
      <w:r>
        <w:rPr>
          <w:lang w:val="nl-NL"/>
        </w:rPr>
        <w:t>duer</w:t>
      </w:r>
      <w:proofErr w:type="spellEnd"/>
      <w:r>
        <w:rPr>
          <w:lang w:val="nl-NL"/>
        </w:rPr>
        <w:t xml:space="preserve">; die zou je ook kunnen schrijven zonder de modelleringsstudie te hebben uitgevoerd.. Je conclusie moeten we proberen meer relevant te maken voor </w:t>
      </w:r>
      <w:proofErr w:type="spellStart"/>
      <w:r>
        <w:rPr>
          <w:lang w:val="nl-NL"/>
        </w:rPr>
        <w:t>soc</w:t>
      </w:r>
      <w:proofErr w:type="spellEnd"/>
      <w:r>
        <w:rPr>
          <w:lang w:val="nl-NL"/>
        </w:rPr>
        <w:t xml:space="preserve"> </w:t>
      </w:r>
      <w:proofErr w:type="spellStart"/>
      <w:r>
        <w:rPr>
          <w:lang w:val="nl-NL"/>
        </w:rPr>
        <w:t>sci</w:t>
      </w:r>
      <w:proofErr w:type="spellEnd"/>
      <w:r>
        <w:rPr>
          <w:lang w:val="nl-NL"/>
        </w:rPr>
        <w:t xml:space="preserve">  onderzoekers, policymakers en  </w:t>
      </w:r>
      <w:proofErr w:type="spellStart"/>
      <w:r>
        <w:rPr>
          <w:lang w:val="nl-NL"/>
        </w:rPr>
        <w:t>clicnici</w:t>
      </w:r>
      <w:proofErr w:type="spellEnd"/>
      <w:r>
        <w:rPr>
          <w:lang w:val="nl-NL"/>
        </w:rPr>
        <w:t xml:space="preserve">/ gerontologen/. </w:t>
      </w:r>
      <w:proofErr w:type="spellStart"/>
      <w:r w:rsidRPr="00C25E6A">
        <w:t>Ik</w:t>
      </w:r>
      <w:proofErr w:type="spellEnd"/>
      <w:r w:rsidRPr="00C25E6A">
        <w:t xml:space="preserve"> </w:t>
      </w:r>
      <w:proofErr w:type="spellStart"/>
      <w:r w:rsidRPr="00C25E6A">
        <w:t>heb</w:t>
      </w:r>
      <w:proofErr w:type="spellEnd"/>
      <w:r w:rsidRPr="00C25E6A">
        <w:t xml:space="preserve"> </w:t>
      </w:r>
      <w:proofErr w:type="spellStart"/>
      <w:r w:rsidRPr="00C25E6A">
        <w:t>een</w:t>
      </w:r>
      <w:proofErr w:type="spellEnd"/>
      <w:r w:rsidRPr="00C25E6A">
        <w:t xml:space="preserve"> </w:t>
      </w:r>
      <w:proofErr w:type="spellStart"/>
      <w:r w:rsidRPr="00C25E6A">
        <w:t>pogimg</w:t>
      </w:r>
      <w:proofErr w:type="spellEnd"/>
      <w:r w:rsidRPr="00C25E6A">
        <w:t xml:space="preserve"> </w:t>
      </w:r>
      <w:proofErr w:type="spellStart"/>
      <w:r w:rsidRPr="00C25E6A">
        <w:t>ondernomen</w:t>
      </w:r>
      <w:proofErr w:type="spellEnd"/>
      <w:r w:rsidRPr="00C25E6A">
        <w:t>.</w:t>
      </w:r>
    </w:p>
    <w:p w14:paraId="3C6B9157" w14:textId="1967F9BC" w:rsidR="006160B3" w:rsidRPr="00C25E6A" w:rsidRDefault="006160B3">
      <w:pPr>
        <w:pStyle w:val="CommentText"/>
      </w:pPr>
    </w:p>
  </w:comment>
  <w:comment w:id="134" w:author="Olde Rikkert, Marcel" w:date="2023-07-08T12:38:00Z" w:initials="ORM">
    <w:p w14:paraId="27888DE6" w14:textId="2EA3BB03" w:rsidR="000F7F26" w:rsidRDefault="000F7F26">
      <w:pPr>
        <w:pStyle w:val="CommentText"/>
      </w:pPr>
      <w:r>
        <w:rPr>
          <w:rStyle w:val="CommentReference"/>
        </w:rPr>
        <w:annotationRef/>
      </w:r>
      <w:r>
        <w:t xml:space="preserve">Enforce the relevance of </w:t>
      </w:r>
      <w:proofErr w:type="spellStart"/>
      <w:r>
        <w:t>thye</w:t>
      </w:r>
      <w:proofErr w:type="spellEnd"/>
      <w:r>
        <w:t xml:space="preserve"> paper by pointing at the increase of loneliness at least by the global aging in societies and the orientation of older people towards cities, which may help spread by all </w:t>
      </w:r>
      <w:proofErr w:type="spellStart"/>
      <w:r>
        <w:t>mechanismsn</w:t>
      </w:r>
      <w:proofErr w:type="spellEnd"/>
      <w:r>
        <w:t xml:space="preserve"> of loneliness clustering (if it is replicated in this study)</w:t>
      </w:r>
    </w:p>
  </w:comment>
  <w:comment w:id="135" w:author="Corten, R. (Rense)" w:date="2023-07-10T16:02:00Z" w:initials="CR(">
    <w:p w14:paraId="6005521B" w14:textId="4A7EC7D0" w:rsidR="00C25E6A" w:rsidRDefault="00C25E6A">
      <w:pPr>
        <w:pStyle w:val="CommentText"/>
      </w:pPr>
      <w:r>
        <w:rPr>
          <w:rStyle w:val="CommentReference"/>
        </w:rPr>
        <w:annotationRef/>
      </w:r>
      <w:r>
        <w:t>For an international journal it may be strange to refer specifically (and only) to the Netherlands</w:t>
      </w:r>
    </w:p>
  </w:comment>
  <w:comment w:id="136" w:author="Olde Rikkert, Marcel" w:date="2023-07-08T12:40:00Z" w:initials="ORM">
    <w:p w14:paraId="3335F524" w14:textId="35461744" w:rsidR="000F7F26" w:rsidRPr="000F7F26" w:rsidRDefault="000F7F26">
      <w:pPr>
        <w:pStyle w:val="CommentText"/>
        <w:rPr>
          <w:lang w:val="nl-NL"/>
        </w:rPr>
      </w:pPr>
      <w:r>
        <w:rPr>
          <w:rStyle w:val="CommentReference"/>
        </w:rPr>
        <w:annotationRef/>
      </w:r>
      <w:r w:rsidRPr="000F7F26">
        <w:rPr>
          <w:lang w:val="nl-NL"/>
        </w:rPr>
        <w:t xml:space="preserve">Eerdere </w:t>
      </w:r>
      <w:proofErr w:type="spellStart"/>
      <w:r w:rsidRPr="000F7F26">
        <w:rPr>
          <w:lang w:val="nl-NL"/>
        </w:rPr>
        <w:t>aging</w:t>
      </w:r>
      <w:proofErr w:type="spellEnd"/>
      <w:r w:rsidRPr="000F7F26">
        <w:rPr>
          <w:lang w:val="nl-NL"/>
        </w:rPr>
        <w:t xml:space="preserve"> effect kan ook h</w:t>
      </w:r>
      <w:r>
        <w:rPr>
          <w:lang w:val="nl-NL"/>
        </w:rPr>
        <w:t xml:space="preserve">ierna </w:t>
      </w:r>
      <w:proofErr w:type="spellStart"/>
      <w:r>
        <w:rPr>
          <w:lang w:val="nl-NL"/>
        </w:rPr>
        <w:t>underlined</w:t>
      </w:r>
      <w:proofErr w:type="spellEnd"/>
    </w:p>
  </w:comment>
  <w:comment w:id="147" w:author="Corten, R. (Rense)" w:date="2023-07-10T16:06:00Z" w:initials="CR(">
    <w:p w14:paraId="5AD77A42" w14:textId="086C378E" w:rsidR="00C25E6A" w:rsidRDefault="00C25E6A">
      <w:pPr>
        <w:pStyle w:val="CommentText"/>
      </w:pPr>
      <w:r>
        <w:rPr>
          <w:rStyle w:val="CommentReference"/>
        </w:rPr>
        <w:annotationRef/>
      </w:r>
      <w:r>
        <w:t>Right?</w:t>
      </w:r>
    </w:p>
  </w:comment>
  <w:comment w:id="150" w:author="Corten, R. (Rense)" w:date="2023-07-10T16:08:00Z" w:initials="CR(">
    <w:p w14:paraId="42088865" w14:textId="5B28F37A" w:rsidR="000E334D" w:rsidRPr="000E334D" w:rsidRDefault="000E334D">
      <w:pPr>
        <w:pStyle w:val="CommentText"/>
      </w:pPr>
      <w:r>
        <w:rPr>
          <w:rStyle w:val="CommentReference"/>
        </w:rPr>
        <w:annotationRef/>
      </w:r>
      <w:r>
        <w:t xml:space="preserve">This is a bit vague, as the theoretical framework is rather general, it basically covers </w:t>
      </w:r>
      <w:r>
        <w:rPr>
          <w:i/>
          <w:iCs/>
        </w:rPr>
        <w:t>all</w:t>
      </w:r>
      <w:r>
        <w:t xml:space="preserve"> potential explanations of clustering in networks (not specifically for loneliness). Is the claim to be tested that all three are at work in the case of loneliness? We could also problematize more explicitly that the relative importance of these mechanism is remain unclear (even though they have very different implications, </w:t>
      </w:r>
      <w:proofErr w:type="spellStart"/>
      <w:r>
        <w:t>eg</w:t>
      </w:r>
      <w:proofErr w:type="spellEnd"/>
      <w:r>
        <w:t>, for interventions)</w:t>
      </w:r>
    </w:p>
  </w:comment>
  <w:comment w:id="158" w:author="Olde Rikkert, Marcel" w:date="2023-07-08T12:45:00Z" w:initials="ORM">
    <w:p w14:paraId="57FB589C" w14:textId="0CADEF3D" w:rsidR="00250340" w:rsidRPr="00250340" w:rsidRDefault="00250340">
      <w:pPr>
        <w:pStyle w:val="CommentText"/>
      </w:pPr>
      <w:r>
        <w:rPr>
          <w:rStyle w:val="CommentReference"/>
        </w:rPr>
        <w:annotationRef/>
      </w:r>
      <w:r w:rsidRPr="00250340">
        <w:t>In would clarify directly in t</w:t>
      </w:r>
      <w:r>
        <w:t xml:space="preserve">he text what is meant by this three degrees model: now it follows later, but a general audience (and possibly also a computational audience) does not know what is meant by it. </w:t>
      </w:r>
    </w:p>
  </w:comment>
  <w:comment w:id="161" w:author="Corten, R. (Rense)" w:date="2023-07-11T14:05:00Z" w:initials="CR(">
    <w:p w14:paraId="080F5232" w14:textId="75529755" w:rsidR="00685AFC" w:rsidRDefault="00685AFC">
      <w:pPr>
        <w:pStyle w:val="CommentText"/>
      </w:pPr>
      <w:r>
        <w:rPr>
          <w:rStyle w:val="CommentReference"/>
        </w:rPr>
        <w:annotationRef/>
      </w:r>
      <w:r>
        <w:t>“ inductive”  and “ inducing”  in the same sentence may be confusing</w:t>
      </w:r>
    </w:p>
  </w:comment>
  <w:comment w:id="160" w:author="Corten, R. (Rense)" w:date="2023-07-11T14:07:00Z" w:initials="CR(">
    <w:p w14:paraId="088D74F5" w14:textId="77777777" w:rsidR="00685AFC" w:rsidRDefault="00685AFC">
      <w:pPr>
        <w:pStyle w:val="CommentText"/>
      </w:pPr>
      <w:r>
        <w:rPr>
          <w:rStyle w:val="CommentReference"/>
        </w:rPr>
        <w:annotationRef/>
      </w:r>
      <w:r>
        <w:t xml:space="preserve">I would try to make the research question still more explicit and clearer. At first sight, homophily and clustering seem to be treated as almost equivalent. Then what is the point of varying homophily (as a starting condition, see also below) in order to study the emergence of clustering? That is, if we already start with high homophily, we don’t need any other (induction) mechanism to explain clustering. </w:t>
      </w:r>
    </w:p>
    <w:p w14:paraId="5FA2A09A" w14:textId="77777777" w:rsidR="00C307D1" w:rsidRDefault="00C307D1">
      <w:pPr>
        <w:pStyle w:val="CommentText"/>
      </w:pPr>
    </w:p>
    <w:p w14:paraId="2DCD8CD1" w14:textId="5AF0CCF8" w:rsidR="00C307D1" w:rsidRDefault="00C307D1">
      <w:pPr>
        <w:pStyle w:val="CommentText"/>
      </w:pPr>
      <w:r>
        <w:t xml:space="preserve">In the discussion, come back to this question and answer it very explicitly. </w:t>
      </w:r>
    </w:p>
  </w:comment>
  <w:comment w:id="166" w:author="Corten, R. (Rense)" w:date="2023-07-10T16:13:00Z" w:initials="CR(">
    <w:p w14:paraId="7DA96ADD" w14:textId="45853534" w:rsidR="000E334D" w:rsidRPr="000E334D" w:rsidRDefault="000E334D">
      <w:pPr>
        <w:pStyle w:val="CommentText"/>
      </w:pPr>
      <w:r>
        <w:rPr>
          <w:rStyle w:val="CommentReference"/>
        </w:rPr>
        <w:annotationRef/>
      </w:r>
      <w:r>
        <w:t xml:space="preserve">Generally I’m not too enthusiastic about hypothesizing about simulation results (the results </w:t>
      </w:r>
      <w:r>
        <w:rPr>
          <w:i/>
          <w:iCs/>
        </w:rPr>
        <w:t>are</w:t>
      </w:r>
      <w:r>
        <w:t xml:space="preserve"> the hypotheses, about the real world!) but </w:t>
      </w:r>
      <w:r w:rsidR="00EC1D64">
        <w:t>if you really want to, that’s fine. It begs the question though what the role of these hypotheses is, especially because they are formulated before the model’s assumptions are even presented. What does it mean if they are confirmed or falsified?</w:t>
      </w:r>
    </w:p>
  </w:comment>
  <w:comment w:id="169" w:author="Olde Rikkert, Marcel" w:date="2023-07-08T12:47:00Z" w:initials="ORM">
    <w:p w14:paraId="296B29D2" w14:textId="15F42E25" w:rsidR="00250340" w:rsidRPr="00250340" w:rsidRDefault="00250340">
      <w:pPr>
        <w:pStyle w:val="CommentText"/>
        <w:rPr>
          <w:lang w:val="nl-NL"/>
        </w:rPr>
      </w:pPr>
      <w:r>
        <w:rPr>
          <w:rStyle w:val="CommentReference"/>
        </w:rPr>
        <w:annotationRef/>
      </w:r>
      <w:r>
        <w:t xml:space="preserve">First also refer to the abbreviations used </w:t>
      </w:r>
      <w:proofErr w:type="spellStart"/>
      <w:r>
        <w:t>thouughout</w:t>
      </w:r>
      <w:proofErr w:type="spellEnd"/>
      <w:r>
        <w:t xml:space="preserve"> the text; now a link to table 1 is lacking. </w:t>
      </w:r>
      <w:r w:rsidRPr="00250340">
        <w:rPr>
          <w:lang w:val="nl-NL"/>
        </w:rPr>
        <w:t xml:space="preserve">Of anders andere volgorde. Je kunt ook pas naar </w:t>
      </w:r>
      <w:proofErr w:type="spellStart"/>
      <w:r w:rsidRPr="00250340">
        <w:rPr>
          <w:lang w:val="nl-NL"/>
        </w:rPr>
        <w:t>table</w:t>
      </w:r>
      <w:proofErr w:type="spellEnd"/>
      <w:r w:rsidRPr="00250340">
        <w:rPr>
          <w:lang w:val="nl-NL"/>
        </w:rPr>
        <w:t xml:space="preserve"> 2</w:t>
      </w:r>
      <w:r>
        <w:rPr>
          <w:lang w:val="nl-NL"/>
        </w:rPr>
        <w:t xml:space="preserve"> verwijzen als het in de tekst relevant is, dat is wat lezer-vriendelijker</w:t>
      </w:r>
    </w:p>
  </w:comment>
  <w:comment w:id="178" w:author="Corten, R. (Rense)" w:date="2023-07-10T16:24:00Z" w:initials="CR(">
    <w:p w14:paraId="78F61D4D" w14:textId="45F58FEF" w:rsidR="00EC1D64" w:rsidRDefault="00EC1D64">
      <w:pPr>
        <w:pStyle w:val="CommentText"/>
      </w:pPr>
      <w:r>
        <w:rPr>
          <w:rStyle w:val="CommentReference"/>
        </w:rPr>
        <w:annotationRef/>
      </w:r>
      <w:r>
        <w:t>This sort of suggest that we also simulate this shared environment, which is not the case (it simply does not exist). Could we also say: we abstract from external influences?</w:t>
      </w:r>
    </w:p>
  </w:comment>
  <w:comment w:id="180" w:author="Corten, R. (Rense)" w:date="2023-07-10T16:27:00Z" w:initials="CR(">
    <w:p w14:paraId="2514432E" w14:textId="4DFD7AC2" w:rsidR="00EC1D64" w:rsidRDefault="00EC1D64">
      <w:pPr>
        <w:pStyle w:val="CommentText"/>
      </w:pPr>
      <w:r>
        <w:rPr>
          <w:rStyle w:val="CommentReference"/>
        </w:rPr>
        <w:annotationRef/>
      </w:r>
      <w:r>
        <w:t>Made this more consistent with how your defined homophily above (as the individual tendency, not the resulting pattern of relations (which could also have other causes!))</w:t>
      </w:r>
    </w:p>
  </w:comment>
  <w:comment w:id="192" w:author="Olde Rikkert, Marcel" w:date="2023-07-08T12:51:00Z" w:initials="ORM">
    <w:p w14:paraId="082819AE" w14:textId="331C63D7" w:rsidR="00250340" w:rsidRDefault="00250340">
      <w:pPr>
        <w:pStyle w:val="CommentText"/>
      </w:pPr>
      <w:r>
        <w:rPr>
          <w:rStyle w:val="CommentReference"/>
        </w:rPr>
        <w:annotationRef/>
      </w:r>
      <w:r>
        <w:t>Can these words be skipped: are not logical/ understandable for me</w:t>
      </w:r>
    </w:p>
  </w:comment>
  <w:comment w:id="193" w:author="Corten, R. (Rense)" w:date="2023-07-10T16:28:00Z" w:initials="CR(">
    <w:p w14:paraId="6264C1FD" w14:textId="77777777" w:rsidR="00EC1D64" w:rsidRDefault="00EC1D64">
      <w:pPr>
        <w:pStyle w:val="CommentText"/>
      </w:pPr>
      <w:r>
        <w:rPr>
          <w:rStyle w:val="CommentReference"/>
        </w:rPr>
        <w:annotationRef/>
      </w:r>
      <w:r>
        <w:t>But now it is again confusing what you mean by homophily</w:t>
      </w:r>
      <w:r w:rsidR="002A78E9">
        <w:t>: the tendency (preference) or segregation?</w:t>
      </w:r>
    </w:p>
    <w:p w14:paraId="2681E2B5" w14:textId="77777777" w:rsidR="00A3717B" w:rsidRDefault="00A3717B">
      <w:pPr>
        <w:pStyle w:val="CommentText"/>
      </w:pPr>
    </w:p>
    <w:p w14:paraId="34450073" w14:textId="2AA4D9F7" w:rsidR="00A3717B" w:rsidRDefault="00A3717B">
      <w:pPr>
        <w:pStyle w:val="CommentText"/>
      </w:pPr>
      <w:r>
        <w:t xml:space="preserve">More generally: I think this approach needs more motivation. For the typical network analysis familiar with “ selection vs influence”  issue, it comes across as strange that you treat influence as a dynamic process but treat “ homophily”  only as a static starting condition. </w:t>
      </w:r>
      <w:r w:rsidR="00685AFC">
        <w:t>Make explicit why it makes sense to compare these conditions: what will we learn from that?</w:t>
      </w:r>
    </w:p>
  </w:comment>
  <w:comment w:id="194" w:author="Olde Rikkert, Marcel" w:date="2023-07-08T12:52:00Z" w:initials="ORM">
    <w:p w14:paraId="7DF54FA7" w14:textId="0CF30E6E" w:rsidR="00250340" w:rsidRDefault="00250340">
      <w:pPr>
        <w:pStyle w:val="CommentText"/>
      </w:pPr>
      <w:r>
        <w:rPr>
          <w:rStyle w:val="CommentReference"/>
        </w:rPr>
        <w:annotationRef/>
      </w:r>
      <w:r>
        <w:t>Here refer to Q</w:t>
      </w:r>
    </w:p>
  </w:comment>
  <w:comment w:id="195" w:author="Olde Rikkert, Marcel" w:date="2023-07-08T12:52:00Z" w:initials="ORM">
    <w:p w14:paraId="3DF56DAD" w14:textId="77777777" w:rsidR="00250340" w:rsidRDefault="00250340">
      <w:pPr>
        <w:pStyle w:val="CommentText"/>
      </w:pPr>
      <w:r>
        <w:rPr>
          <w:rStyle w:val="CommentReference"/>
        </w:rPr>
        <w:annotationRef/>
      </w:r>
      <w:r>
        <w:t>Which tow do you mean? Not completely clear to me.</w:t>
      </w:r>
    </w:p>
    <w:p w14:paraId="19F80197" w14:textId="7DC6DC90" w:rsidR="00250340" w:rsidRDefault="00250340">
      <w:pPr>
        <w:pStyle w:val="CommentText"/>
      </w:pPr>
      <w:r>
        <w:t xml:space="preserve">You mention modularity as </w:t>
      </w:r>
      <w:proofErr w:type="spellStart"/>
      <w:r>
        <w:t>synonyme</w:t>
      </w:r>
      <w:proofErr w:type="spellEnd"/>
      <w:r>
        <w:t xml:space="preserve"> of </w:t>
      </w:r>
      <w:proofErr w:type="spellStart"/>
      <w:r>
        <w:t>homphily</w:t>
      </w:r>
      <w:proofErr w:type="spellEnd"/>
      <w:r>
        <w:t xml:space="preserve">: why use two terms? Or make this even more </w:t>
      </w:r>
      <w:proofErr w:type="spellStart"/>
      <w:r>
        <w:t>explicity</w:t>
      </w:r>
      <w:proofErr w:type="spellEnd"/>
      <w:r>
        <w:t xml:space="preserve"> Can the words : by a factor of 2, be </w:t>
      </w:r>
      <w:proofErr w:type="spellStart"/>
      <w:r>
        <w:t>skipedd</w:t>
      </w:r>
      <w:proofErr w:type="spellEnd"/>
      <w:r>
        <w:t xml:space="preserve">? Again it gives </w:t>
      </w:r>
      <w:proofErr w:type="spellStart"/>
      <w:r>
        <w:t>slouds</w:t>
      </w:r>
      <w:proofErr w:type="spellEnd"/>
      <w:r>
        <w:t>, and may not add clarity.</w:t>
      </w:r>
    </w:p>
  </w:comment>
  <w:comment w:id="196" w:author="Olde Rikkert, Marcel" w:date="2023-07-08T12:56:00Z" w:initials="ORM">
    <w:p w14:paraId="467FEAF0" w14:textId="77777777" w:rsidR="005C165E" w:rsidRDefault="005C165E">
      <w:pPr>
        <w:pStyle w:val="CommentText"/>
      </w:pPr>
      <w:r>
        <w:rPr>
          <w:rStyle w:val="CommentReference"/>
        </w:rPr>
        <w:annotationRef/>
      </w:r>
      <w:r>
        <w:t xml:space="preserve">This paragraph is too much jargon for a general </w:t>
      </w:r>
      <w:proofErr w:type="spellStart"/>
      <w:r>
        <w:t>reaedership</w:t>
      </w:r>
      <w:proofErr w:type="spellEnd"/>
      <w:r>
        <w:t>.</w:t>
      </w:r>
    </w:p>
    <w:p w14:paraId="78AAE81E" w14:textId="4FD2A845" w:rsidR="005C165E" w:rsidRDefault="005C165E">
      <w:pPr>
        <w:pStyle w:val="CommentText"/>
      </w:pPr>
      <w:r>
        <w:t>Can you put it in common words for a general readership?</w:t>
      </w:r>
    </w:p>
  </w:comment>
  <w:comment w:id="202" w:author="Olde Rikkert, Marcel" w:date="2023-07-08T13:03:00Z" w:initials="ORM">
    <w:p w14:paraId="1F251769" w14:textId="4F7E20CE" w:rsidR="005C165E" w:rsidRDefault="005C165E">
      <w:pPr>
        <w:pStyle w:val="CommentText"/>
      </w:pPr>
      <w:r>
        <w:rPr>
          <w:rStyle w:val="CommentReference"/>
        </w:rPr>
        <w:annotationRef/>
      </w:r>
      <w:r>
        <w:t>Good explanation of the pathways!</w:t>
      </w:r>
    </w:p>
  </w:comment>
  <w:comment w:id="209" w:author="Corten, R. (Rense)" w:date="2023-07-10T16:46:00Z" w:initials="CR(">
    <w:p w14:paraId="07E4BC24" w14:textId="3A717A7E" w:rsidR="00A3717B" w:rsidRDefault="00A3717B">
      <w:pPr>
        <w:pStyle w:val="CommentText"/>
      </w:pPr>
      <w:r>
        <w:rPr>
          <w:rStyle w:val="CommentReference"/>
        </w:rPr>
        <w:annotationRef/>
      </w:r>
      <w:r>
        <w:t xml:space="preserve">Simulation is virtual by definition </w:t>
      </w:r>
    </w:p>
  </w:comment>
  <w:comment w:id="213" w:author="Olde Rikkert, Marcel" w:date="2023-07-08T13:06:00Z" w:initials="ORM">
    <w:p w14:paraId="6D8788B5" w14:textId="60008D1D" w:rsidR="003A7782" w:rsidRDefault="003A7782">
      <w:pPr>
        <w:pStyle w:val="CommentText"/>
      </w:pPr>
      <w:r>
        <w:rPr>
          <w:rStyle w:val="CommentReference"/>
        </w:rPr>
        <w:annotationRef/>
      </w:r>
      <w:r>
        <w:t>To be positioned somewhat later, below the next paragraph to prevent readers wondering what the figure is about,.</w:t>
      </w:r>
    </w:p>
  </w:comment>
  <w:comment w:id="220" w:author="Corten, R. (Rense)" w:date="2023-07-10T16:33:00Z" w:initials="CR(">
    <w:p w14:paraId="3FF351DA" w14:textId="02FACB77" w:rsidR="002A78E9" w:rsidRPr="00685AFC" w:rsidRDefault="002A78E9">
      <w:pPr>
        <w:pStyle w:val="CommentText"/>
        <w:rPr>
          <w:lang w:val="nl-NL"/>
        </w:rPr>
      </w:pPr>
      <w:r>
        <w:rPr>
          <w:rStyle w:val="CommentReference"/>
        </w:rPr>
        <w:annotationRef/>
      </w:r>
      <w:r w:rsidRPr="00685AFC">
        <w:rPr>
          <w:lang w:val="nl-NL"/>
        </w:rPr>
        <w:t>Gebruik consistent tegenwoordige tijd</w:t>
      </w:r>
    </w:p>
  </w:comment>
  <w:comment w:id="223" w:author="Olde Rikkert, Marcel" w:date="2023-07-08T13:08:00Z" w:initials="ORM">
    <w:p w14:paraId="6B53074B" w14:textId="3E55264E" w:rsidR="003A7782" w:rsidRPr="003A7782" w:rsidRDefault="003A7782">
      <w:pPr>
        <w:pStyle w:val="CommentText"/>
        <w:rPr>
          <w:lang w:val="nl-NL"/>
        </w:rPr>
      </w:pPr>
      <w:r>
        <w:rPr>
          <w:rStyle w:val="CommentReference"/>
        </w:rPr>
        <w:annotationRef/>
      </w:r>
      <w:proofErr w:type="spellStart"/>
      <w:r w:rsidRPr="003A7782">
        <w:rPr>
          <w:lang w:val="nl-NL"/>
        </w:rPr>
        <w:t>Pargraaf</w:t>
      </w:r>
      <w:proofErr w:type="spellEnd"/>
      <w:r w:rsidRPr="003A7782">
        <w:rPr>
          <w:lang w:val="nl-NL"/>
        </w:rPr>
        <w:t xml:space="preserve"> hierboven is nog </w:t>
      </w:r>
      <w:proofErr w:type="spellStart"/>
      <w:r w:rsidRPr="003A7782">
        <w:rPr>
          <w:lang w:val="nl-NL"/>
        </w:rPr>
        <w:t>method</w:t>
      </w:r>
      <w:proofErr w:type="spellEnd"/>
      <w:r w:rsidRPr="003A7782">
        <w:rPr>
          <w:lang w:val="nl-NL"/>
        </w:rPr>
        <w:t xml:space="preserve"> </w:t>
      </w:r>
      <w:proofErr w:type="spellStart"/>
      <w:r w:rsidRPr="003A7782">
        <w:rPr>
          <w:lang w:val="nl-NL"/>
        </w:rPr>
        <w:t>e</w:t>
      </w:r>
      <w:r>
        <w:rPr>
          <w:lang w:val="nl-NL"/>
        </w:rPr>
        <w:t>xplanation</w:t>
      </w:r>
      <w:proofErr w:type="spellEnd"/>
    </w:p>
  </w:comment>
  <w:comment w:id="225" w:author="Corten, R. (Rense)" w:date="2023-07-10T16:36:00Z" w:initials="CR(">
    <w:p w14:paraId="64788B1B" w14:textId="139DDAC5" w:rsidR="002A78E9" w:rsidRPr="002A78E9" w:rsidRDefault="002A78E9">
      <w:pPr>
        <w:pStyle w:val="CommentText"/>
      </w:pPr>
      <w:r>
        <w:rPr>
          <w:rStyle w:val="CommentReference"/>
        </w:rPr>
        <w:annotationRef/>
      </w:r>
      <w:r w:rsidRPr="002A78E9">
        <w:t xml:space="preserve">I still find this </w:t>
      </w:r>
      <w:r w:rsidR="00A3717B">
        <w:t xml:space="preserve">terminology </w:t>
      </w:r>
      <w:r w:rsidRPr="002A78E9">
        <w:t>c</w:t>
      </w:r>
      <w:r>
        <w:t xml:space="preserve">onfusing. The degree of influence is 1: the model contains no causal influence beyond direct neighbors. If there is correlation over longer distances, that’s </w:t>
      </w:r>
      <w:r w:rsidR="00A3717B">
        <w:t xml:space="preserve">a chain of influence at best. If A influences B who influences C (direct influence only!), than that’s the end of the story. Nothing meaningful is added by claiming “ two degrees of influence”. </w:t>
      </w:r>
    </w:p>
  </w:comment>
  <w:comment w:id="226" w:author="Olde Rikkert, Marcel" w:date="2023-07-08T13:13:00Z" w:initials="ORM">
    <w:p w14:paraId="7B2917F8" w14:textId="2E421B22" w:rsidR="003A7782" w:rsidRPr="002A78E9" w:rsidRDefault="003A7782">
      <w:pPr>
        <w:pStyle w:val="CommentText"/>
      </w:pPr>
      <w:r>
        <w:rPr>
          <w:rStyle w:val="CommentReference"/>
        </w:rPr>
        <w:annotationRef/>
      </w:r>
      <w:r w:rsidRPr="002A78E9">
        <w:t>This is fig 8 in appendix</w:t>
      </w:r>
    </w:p>
  </w:comment>
  <w:comment w:id="228" w:author="Olde Rikkert, Marcel" w:date="2023-07-08T13:10:00Z" w:initials="ORM">
    <w:p w14:paraId="109B9DB3" w14:textId="7ED15239" w:rsidR="003A7782" w:rsidRDefault="003A7782">
      <w:pPr>
        <w:pStyle w:val="CommentText"/>
      </w:pPr>
      <w:r>
        <w:rPr>
          <w:rStyle w:val="CommentReference"/>
        </w:rPr>
        <w:annotationRef/>
      </w:r>
      <w:r>
        <w:t>Ego is first mentioned here… needed? Or is it the self-organization?</w:t>
      </w:r>
    </w:p>
  </w:comment>
  <w:comment w:id="231" w:author="Corten, R. (Rense)" w:date="2023-07-10T16:53:00Z" w:initials="CR(">
    <w:p w14:paraId="5B232E7F" w14:textId="036D2E82" w:rsidR="006A046C" w:rsidRDefault="006A046C">
      <w:pPr>
        <w:pStyle w:val="CommentText"/>
      </w:pPr>
      <w:r>
        <w:rPr>
          <w:rStyle w:val="CommentReference"/>
        </w:rPr>
        <w:annotationRef/>
      </w:r>
      <w:r>
        <w:t>What do you mean with “ the pathway [being] affected”? That sounds more like a model assumption than a result</w:t>
      </w:r>
    </w:p>
  </w:comment>
  <w:comment w:id="232" w:author="Corten, R. (Rense)" w:date="2023-07-10T16:57:00Z" w:initials="CR(">
    <w:p w14:paraId="236303C3" w14:textId="0C7BB88E" w:rsidR="006A046C" w:rsidRDefault="006A046C">
      <w:pPr>
        <w:pStyle w:val="CommentText"/>
      </w:pPr>
      <w:r>
        <w:rPr>
          <w:rStyle w:val="CommentReference"/>
        </w:rPr>
        <w:annotationRef/>
      </w:r>
      <w:r>
        <w:t>The bottom-right box is funny. What is it about Q0 = 0.8 that makes the process run away from everything else?</w:t>
      </w:r>
    </w:p>
  </w:comment>
  <w:comment w:id="234" w:author="Corten, R. (Rense)" w:date="2023-07-11T14:12:00Z" w:initials="CR(">
    <w:p w14:paraId="3504FE50" w14:textId="77777777" w:rsidR="00C307D1" w:rsidRDefault="00C307D1">
      <w:pPr>
        <w:pStyle w:val="CommentText"/>
      </w:pPr>
      <w:r>
        <w:rPr>
          <w:rStyle w:val="CommentReference"/>
        </w:rPr>
        <w:annotationRef/>
      </w:r>
      <w:r>
        <w:t>Here, explicitly return to the main question of the paper and answer it. What have we learned?</w:t>
      </w:r>
    </w:p>
    <w:p w14:paraId="047E4055" w14:textId="77777777" w:rsidR="00D8569C" w:rsidRDefault="00D8569C">
      <w:pPr>
        <w:pStyle w:val="CommentText"/>
      </w:pPr>
    </w:p>
    <w:p w14:paraId="6EC7B13A" w14:textId="4FE88532" w:rsidR="00D8569C" w:rsidRDefault="00D8569C">
      <w:pPr>
        <w:pStyle w:val="CommentText"/>
      </w:pPr>
      <w:r>
        <w:t>Also, it helps a lot for accessibility if the reader can easily relate the substantive claims to the key results as shown in the figures (i.e., what is the figure that readers should remember to better understand clustering of loneliness?)</w:t>
      </w:r>
    </w:p>
  </w:comment>
  <w:comment w:id="235" w:author="Olde Rikkert, Marcel" w:date="2023-07-08T13:12:00Z" w:initials="ORM">
    <w:p w14:paraId="6B002D93" w14:textId="7DF22D3E" w:rsidR="003A7782" w:rsidRPr="003A7782" w:rsidRDefault="003A7782">
      <w:pPr>
        <w:pStyle w:val="CommentText"/>
        <w:rPr>
          <w:lang w:val="nl-NL"/>
        </w:rPr>
      </w:pPr>
      <w:r>
        <w:rPr>
          <w:rStyle w:val="CommentReference"/>
        </w:rPr>
        <w:annotationRef/>
      </w:r>
      <w:r w:rsidRPr="003A7782">
        <w:rPr>
          <w:lang w:val="nl-NL"/>
        </w:rPr>
        <w:t xml:space="preserve">Hier expliciet het </w:t>
      </w:r>
      <w:proofErr w:type="spellStart"/>
      <w:r w:rsidRPr="003A7782">
        <w:rPr>
          <w:lang w:val="nl-NL"/>
        </w:rPr>
        <w:t>three</w:t>
      </w:r>
      <w:proofErr w:type="spellEnd"/>
      <w:r w:rsidRPr="003A7782">
        <w:rPr>
          <w:lang w:val="nl-NL"/>
        </w:rPr>
        <w:t xml:space="preserve"> </w:t>
      </w:r>
      <w:proofErr w:type="spellStart"/>
      <w:r w:rsidRPr="003A7782">
        <w:rPr>
          <w:lang w:val="nl-NL"/>
        </w:rPr>
        <w:t>degrees</w:t>
      </w:r>
      <w:proofErr w:type="spellEnd"/>
      <w:r w:rsidRPr="003A7782">
        <w:rPr>
          <w:lang w:val="nl-NL"/>
        </w:rPr>
        <w:t xml:space="preserve"> </w:t>
      </w:r>
      <w:proofErr w:type="spellStart"/>
      <w:r w:rsidRPr="003A7782">
        <w:rPr>
          <w:lang w:val="nl-NL"/>
        </w:rPr>
        <w:t>finding</w:t>
      </w:r>
      <w:proofErr w:type="spellEnd"/>
      <w:r w:rsidRPr="003A7782">
        <w:rPr>
          <w:lang w:val="nl-NL"/>
        </w:rPr>
        <w:t xml:space="preserve"> noemen al</w:t>
      </w:r>
      <w:r>
        <w:rPr>
          <w:lang w:val="nl-NL"/>
        </w:rPr>
        <w:t>s gerepliceerd: dat is het interessantste</w:t>
      </w:r>
      <w:r w:rsidR="00A3717B">
        <w:rPr>
          <w:lang w:val="nl-NL"/>
        </w:rPr>
        <w:t xml:space="preserve"> </w:t>
      </w:r>
      <w:r>
        <w:rPr>
          <w:lang w:val="nl-NL"/>
        </w:rPr>
        <w:t>hieraan.</w:t>
      </w:r>
    </w:p>
  </w:comment>
  <w:comment w:id="236" w:author="Olde Rikkert, Marcel" w:date="2023-07-08T13:15:00Z" w:initials="ORM">
    <w:p w14:paraId="06141655" w14:textId="1E05A0C7" w:rsidR="003A7782" w:rsidRDefault="003A7782">
      <w:pPr>
        <w:pStyle w:val="CommentText"/>
      </w:pPr>
      <w:r>
        <w:rPr>
          <w:rStyle w:val="CommentReference"/>
        </w:rPr>
        <w:annotationRef/>
      </w:r>
      <w:r>
        <w:t>Can you translate this into more meaningful words for the general audience?</w:t>
      </w:r>
    </w:p>
  </w:comment>
  <w:comment w:id="237" w:author="Olde Rikkert, Marcel" w:date="2023-07-08T13:15:00Z" w:initials="ORM">
    <w:p w14:paraId="3D809D2D" w14:textId="64A1F529" w:rsidR="00906DE2" w:rsidRDefault="00906DE2">
      <w:pPr>
        <w:pStyle w:val="CommentText"/>
      </w:pPr>
      <w:r>
        <w:rPr>
          <w:rStyle w:val="CommentReference"/>
        </w:rPr>
        <w:annotationRef/>
      </w:r>
      <w:r>
        <w:t>This also will nee another line of explanation or exemplification</w:t>
      </w:r>
    </w:p>
  </w:comment>
  <w:comment w:id="238" w:author="Corten, R. (Rense)" w:date="2023-07-10T17:02:00Z" w:initials="CR(">
    <w:p w14:paraId="6980D422" w14:textId="20C895A0" w:rsidR="00EC3CD1" w:rsidRDefault="00EC3CD1">
      <w:pPr>
        <w:pStyle w:val="CommentText"/>
      </w:pPr>
      <w:r>
        <w:rPr>
          <w:rStyle w:val="CommentReference"/>
        </w:rPr>
        <w:annotationRef/>
      </w:r>
      <w:r>
        <w:t>Filter bubbles is something else (algorithmic bias)</w:t>
      </w:r>
    </w:p>
  </w:comment>
  <w:comment w:id="240" w:author="Corten, R. (Rense)" w:date="2023-07-10T17:03:00Z" w:initials="CR(">
    <w:p w14:paraId="071656C6" w14:textId="702D2E82" w:rsidR="00EC3CD1" w:rsidRDefault="00EC3CD1">
      <w:pPr>
        <w:pStyle w:val="CommentText"/>
      </w:pPr>
      <w:r>
        <w:rPr>
          <w:rStyle w:val="CommentReference"/>
        </w:rPr>
        <w:annotationRef/>
      </w:r>
      <w:r>
        <w:t>Wait, here the story seems to take an entirely different direction. Polarization (on what?) as an explanation of loneliness?</w:t>
      </w:r>
    </w:p>
  </w:comment>
  <w:comment w:id="244" w:author="Corten, R. (Rense)" w:date="2023-07-10T17:05:00Z" w:initials="CR(">
    <w:p w14:paraId="477AC565" w14:textId="7F34BDE0" w:rsidR="00EC3CD1" w:rsidRDefault="00EC3CD1">
      <w:pPr>
        <w:pStyle w:val="CommentText"/>
      </w:pPr>
      <w:r>
        <w:rPr>
          <w:rStyle w:val="CommentReference"/>
        </w:rPr>
        <w:annotationRef/>
      </w:r>
      <w:r>
        <w:t xml:space="preserve">You here seem to be describing again how the mechanisms built into the model work. But this is not a finding; this is what you put into the model. I would focus here on the actual findings, and their interpretation. </w:t>
      </w:r>
    </w:p>
  </w:comment>
  <w:comment w:id="245" w:author="Corten, R. (Rense)" w:date="2023-07-10T17:05:00Z" w:initials="CR(">
    <w:p w14:paraId="4CF38695" w14:textId="1058242B" w:rsidR="00EC3CD1" w:rsidRDefault="00EC3CD1">
      <w:pPr>
        <w:pStyle w:val="CommentText"/>
      </w:pPr>
      <w:r>
        <w:rPr>
          <w:rStyle w:val="CommentReference"/>
        </w:rPr>
        <w:annotationRef/>
      </w:r>
      <w:r>
        <w:t>I don’t immediately see how this aligns</w:t>
      </w:r>
    </w:p>
  </w:comment>
  <w:comment w:id="246" w:author="Olde Rikkert, Marcel" w:date="2023-07-08T13:18:00Z" w:initials="ORM">
    <w:p w14:paraId="5F12B7B7" w14:textId="7CC6EA48" w:rsidR="00906DE2" w:rsidRDefault="00906DE2">
      <w:pPr>
        <w:pStyle w:val="CommentText"/>
      </w:pPr>
      <w:r>
        <w:rPr>
          <w:rStyle w:val="CommentReference"/>
        </w:rPr>
        <w:annotationRef/>
      </w:r>
      <w:r>
        <w:t xml:space="preserve">Can you put this also in more generic words, e.g. using </w:t>
      </w:r>
      <w:proofErr w:type="spellStart"/>
      <w:r>
        <w:t>homophiy</w:t>
      </w:r>
      <w:proofErr w:type="spellEnd"/>
      <w:r>
        <w:t xml:space="preserve"> instead of modularity</w:t>
      </w:r>
    </w:p>
  </w:comment>
  <w:comment w:id="247" w:author="Olde Rikkert, Marcel" w:date="2023-07-08T13:19:00Z" w:initials="ORM">
    <w:p w14:paraId="3554F452" w14:textId="19E6544E" w:rsidR="00906DE2" w:rsidRDefault="00906DE2">
      <w:pPr>
        <w:pStyle w:val="CommentText"/>
      </w:pPr>
      <w:r>
        <w:rPr>
          <w:rStyle w:val="CommentReference"/>
        </w:rPr>
        <w:annotationRef/>
      </w:r>
      <w:r>
        <w:t xml:space="preserve">Is simple referring to this meaning (simple </w:t>
      </w:r>
      <w:proofErr w:type="spellStart"/>
      <w:r>
        <w:t>non verbal</w:t>
      </w:r>
      <w:proofErr w:type="spellEnd"/>
      <w:r>
        <w:t>)  or to the simple 'diagram meaning’(fig 4)  (or both?), maybe rephrase accordingly.</w:t>
      </w:r>
    </w:p>
  </w:comment>
  <w:comment w:id="253" w:author="Olde Rikkert, Marcel" w:date="2023-07-08T13:23:00Z" w:initials="ORM">
    <w:p w14:paraId="33FE3A04" w14:textId="26E5B114" w:rsidR="00906DE2" w:rsidRDefault="00906DE2">
      <w:pPr>
        <w:pStyle w:val="CommentText"/>
      </w:pPr>
      <w:r>
        <w:rPr>
          <w:rStyle w:val="CommentReference"/>
        </w:rPr>
        <w:annotationRef/>
      </w:r>
      <w:r>
        <w:t>doubled</w:t>
      </w:r>
    </w:p>
  </w:comment>
  <w:comment w:id="261" w:author="Corten, R. (Rense)" w:date="2023-07-11T14:17:00Z" w:initials="CR(">
    <w:p w14:paraId="24CA6AC5" w14:textId="7299025D" w:rsidR="00C307D1" w:rsidRDefault="00C307D1">
      <w:pPr>
        <w:pStyle w:val="CommentText"/>
      </w:pPr>
      <w:r>
        <w:rPr>
          <w:rStyle w:val="CommentReference"/>
        </w:rPr>
        <w:annotationRef/>
      </w:r>
      <w:r>
        <w:t>Sure, but does the model provide concrete hypotheses that could be used for such a validation?</w:t>
      </w:r>
    </w:p>
  </w:comment>
  <w:comment w:id="262" w:author="Olde Rikkert, Marcel" w:date="2023-07-08T13:25:00Z" w:initials="ORM">
    <w:p w14:paraId="1FAE8F20" w14:textId="76DA3B62" w:rsidR="00906DE2" w:rsidRDefault="00906DE2">
      <w:pPr>
        <w:pStyle w:val="CommentText"/>
      </w:pPr>
      <w:r>
        <w:rPr>
          <w:rStyle w:val="CommentReference"/>
        </w:rPr>
        <w:annotationRef/>
      </w:r>
      <w:r w:rsidR="005E2A68">
        <w:t xml:space="preserve">Can </w:t>
      </w:r>
      <w:r>
        <w:t xml:space="preserve">this </w:t>
      </w:r>
      <w:r w:rsidR="005E2A68">
        <w:t>also be simpler told? More concrete?</w:t>
      </w:r>
    </w:p>
  </w:comment>
  <w:comment w:id="263" w:author="Corten, R. (Rense)" w:date="2023-07-11T14:15:00Z" w:initials="CR(">
    <w:p w14:paraId="05E8F898" w14:textId="1ED72D88" w:rsidR="00C307D1" w:rsidRDefault="00C307D1">
      <w:pPr>
        <w:pStyle w:val="CommentText"/>
      </w:pPr>
      <w:r>
        <w:rPr>
          <w:rStyle w:val="CommentReference"/>
        </w:rPr>
        <w:annotationRef/>
      </w:r>
      <w:r>
        <w:t xml:space="preserve">Agree; for the discussion, try to stick to substantive terms as much as possible, rather than “ model language” </w:t>
      </w:r>
    </w:p>
  </w:comment>
  <w:comment w:id="264" w:author="Olde Rikkert, Marcel" w:date="2023-07-08T13:26:00Z" w:initials="ORM">
    <w:p w14:paraId="0965218A" w14:textId="56F909B1" w:rsidR="005E2A68" w:rsidRDefault="005E2A68">
      <w:pPr>
        <w:pStyle w:val="CommentText"/>
      </w:pPr>
      <w:r>
        <w:rPr>
          <w:rStyle w:val="CommentReference"/>
        </w:rPr>
        <w:annotationRef/>
      </w:r>
      <w:r>
        <w:t>The three degrees point reemphasized?</w:t>
      </w:r>
    </w:p>
  </w:comment>
  <w:comment w:id="265" w:author="Corten, R. (Rense)" w:date="2023-07-11T14:13:00Z" w:initials="CR(">
    <w:p w14:paraId="682C359D" w14:textId="70593507" w:rsidR="00C307D1" w:rsidRDefault="00C307D1">
      <w:pPr>
        <w:pStyle w:val="CommentText"/>
      </w:pPr>
      <w:r>
        <w:rPr>
          <w:rStyle w:val="CommentReference"/>
        </w:rPr>
        <w:annotationRef/>
      </w:r>
      <w:r>
        <w:t>To what extent is this really based on the results of the simulation? It seems like the network aspect is an assumption of the model rather than an outcome. To really make this point, you should be able to argue that a network-based model is better able to account for empirical observations than a purely “ individual-level”  model</w:t>
      </w:r>
    </w:p>
  </w:comment>
  <w:comment w:id="268" w:author="Olde Rikkert, Marcel" w:date="2023-07-08T13:27:00Z" w:initials="ORM">
    <w:p w14:paraId="101A6D0A" w14:textId="0D47BC06" w:rsidR="005E2A68" w:rsidRDefault="005E2A68">
      <w:pPr>
        <w:pStyle w:val="CommentText"/>
      </w:pPr>
      <w:r>
        <w:rPr>
          <w:rStyle w:val="CommentReference"/>
        </w:rPr>
        <w:annotationRef/>
      </w:r>
      <w:r>
        <w:t>The additional (red) symbols to be exp0lained?</w:t>
      </w:r>
    </w:p>
  </w:comment>
  <w:comment w:id="269" w:author="Olde Rikkert, Marcel" w:date="2023-07-08T13:27:00Z" w:initials="ORM">
    <w:p w14:paraId="0A9958ED" w14:textId="620CE6AB" w:rsidR="005E2A68" w:rsidRDefault="005E2A68">
      <w:pPr>
        <w:pStyle w:val="CommentText"/>
      </w:pPr>
      <w:r>
        <w:rPr>
          <w:rStyle w:val="CommentReference"/>
        </w:rPr>
        <w:annotationRef/>
      </w:r>
      <w:r>
        <w:t>Green?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18B4D0D" w15:done="0"/>
  <w15:commentEx w15:paraId="542356A0" w15:done="0"/>
  <w15:commentEx w15:paraId="57C0CA8A" w15:done="0"/>
  <w15:commentEx w15:paraId="1CC6F373" w15:done="0"/>
  <w15:commentEx w15:paraId="38EB01B9" w15:done="0"/>
  <w15:commentEx w15:paraId="2157C6DE" w15:done="0"/>
  <w15:commentEx w15:paraId="3C6B9157" w15:done="0"/>
  <w15:commentEx w15:paraId="27888DE6" w15:done="0"/>
  <w15:commentEx w15:paraId="6005521B" w15:done="0"/>
  <w15:commentEx w15:paraId="3335F524" w15:done="0"/>
  <w15:commentEx w15:paraId="5AD77A42" w15:done="0"/>
  <w15:commentEx w15:paraId="42088865" w15:done="0"/>
  <w15:commentEx w15:paraId="57FB589C" w15:done="0"/>
  <w15:commentEx w15:paraId="080F5232" w15:done="0"/>
  <w15:commentEx w15:paraId="2DCD8CD1" w15:done="0"/>
  <w15:commentEx w15:paraId="7DA96ADD" w15:done="0"/>
  <w15:commentEx w15:paraId="296B29D2" w15:done="0"/>
  <w15:commentEx w15:paraId="78F61D4D" w15:done="0"/>
  <w15:commentEx w15:paraId="2514432E" w15:done="0"/>
  <w15:commentEx w15:paraId="082819AE" w15:done="0"/>
  <w15:commentEx w15:paraId="34450073" w15:done="0"/>
  <w15:commentEx w15:paraId="7DF54FA7" w15:done="0"/>
  <w15:commentEx w15:paraId="19F80197" w15:done="0"/>
  <w15:commentEx w15:paraId="78AAE81E" w15:done="0"/>
  <w15:commentEx w15:paraId="1F251769" w15:done="0"/>
  <w15:commentEx w15:paraId="07E4BC24" w15:done="0"/>
  <w15:commentEx w15:paraId="6D8788B5" w15:done="0"/>
  <w15:commentEx w15:paraId="3FF351DA" w15:done="0"/>
  <w15:commentEx w15:paraId="6B53074B" w15:done="0"/>
  <w15:commentEx w15:paraId="64788B1B" w15:done="0"/>
  <w15:commentEx w15:paraId="7B2917F8" w15:done="0"/>
  <w15:commentEx w15:paraId="109B9DB3" w15:done="0"/>
  <w15:commentEx w15:paraId="5B232E7F" w15:done="0"/>
  <w15:commentEx w15:paraId="236303C3" w15:done="0"/>
  <w15:commentEx w15:paraId="6EC7B13A" w15:done="0"/>
  <w15:commentEx w15:paraId="6B002D93" w15:done="0"/>
  <w15:commentEx w15:paraId="06141655" w15:done="0"/>
  <w15:commentEx w15:paraId="3D809D2D" w15:done="0"/>
  <w15:commentEx w15:paraId="6980D422" w15:done="0"/>
  <w15:commentEx w15:paraId="071656C6" w15:done="0"/>
  <w15:commentEx w15:paraId="477AC565" w15:done="0"/>
  <w15:commentEx w15:paraId="4CF38695" w15:done="0"/>
  <w15:commentEx w15:paraId="5F12B7B7" w15:done="0"/>
  <w15:commentEx w15:paraId="3554F452" w15:done="0"/>
  <w15:commentEx w15:paraId="33FE3A04" w15:done="0"/>
  <w15:commentEx w15:paraId="24CA6AC5" w15:done="0"/>
  <w15:commentEx w15:paraId="1FAE8F20" w15:done="0"/>
  <w15:commentEx w15:paraId="05E8F898" w15:paraIdParent="1FAE8F20" w15:done="0"/>
  <w15:commentEx w15:paraId="0965218A" w15:done="0"/>
  <w15:commentEx w15:paraId="682C359D" w15:done="0"/>
  <w15:commentEx w15:paraId="101A6D0A" w15:done="0"/>
  <w15:commentEx w15:paraId="0A9958ED"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853D686" w16cex:dateUtc="2023-07-08T10:35:00Z"/>
  <w16cex:commentExtensible w16cex:durableId="2856A936" w16cex:dateUtc="2023-07-10T13:58:00Z"/>
  <w16cex:commentExtensible w16cex:durableId="2856A9AE" w16cex:dateUtc="2023-07-10T14:00:00Z"/>
  <w16cex:commentExtensible w16cex:durableId="285385D1" w16cex:dateUtc="2023-07-08T04:50:00Z"/>
  <w16cex:commentExtensible w16cex:durableId="2856A994" w16cex:dateUtc="2023-07-10T14:00:00Z"/>
  <w16cex:commentExtensible w16cex:durableId="2856A9E9" w16cex:dateUtc="2023-07-10T14:01:00Z"/>
  <w16cex:commentExtensible w16cex:durableId="28538A7C" w16cex:dateUtc="2023-07-08T05:10:00Z"/>
  <w16cex:commentExtensible w16cex:durableId="2853D73B" w16cex:dateUtc="2023-07-08T10:38:00Z"/>
  <w16cex:commentExtensible w16cex:durableId="2856AA1E" w16cex:dateUtc="2023-07-10T14:02:00Z"/>
  <w16cex:commentExtensible w16cex:durableId="2853D7D7" w16cex:dateUtc="2023-07-08T10:40:00Z"/>
  <w16cex:commentExtensible w16cex:durableId="2856AB09" w16cex:dateUtc="2023-07-10T14:06:00Z"/>
  <w16cex:commentExtensible w16cex:durableId="2856AB8B" w16cex:dateUtc="2023-07-10T14:08:00Z"/>
  <w16cex:commentExtensible w16cex:durableId="2853D8DB" w16cex:dateUtc="2023-07-08T10:45:00Z"/>
  <w16cex:commentExtensible w16cex:durableId="2857E031" w16cex:dateUtc="2023-07-11T12:05:00Z"/>
  <w16cex:commentExtensible w16cex:durableId="2857E0A1" w16cex:dateUtc="2023-07-11T12:07:00Z"/>
  <w16cex:commentExtensible w16cex:durableId="2856AC97" w16cex:dateUtc="2023-07-10T14:13:00Z"/>
  <w16cex:commentExtensible w16cex:durableId="2853D955" w16cex:dateUtc="2023-07-08T10:47:00Z"/>
  <w16cex:commentExtensible w16cex:durableId="2856AF56" w16cex:dateUtc="2023-07-10T14:24:00Z"/>
  <w16cex:commentExtensible w16cex:durableId="2856AFED" w16cex:dateUtc="2023-07-10T14:27:00Z"/>
  <w16cex:commentExtensible w16cex:durableId="2853DA55" w16cex:dateUtc="2023-07-08T10:51:00Z"/>
  <w16cex:commentExtensible w16cex:durableId="2856B044" w16cex:dateUtc="2023-07-10T14:28:00Z"/>
  <w16cex:commentExtensible w16cex:durableId="2853DA88" w16cex:dateUtc="2023-07-08T10:52:00Z"/>
  <w16cex:commentExtensible w16cex:durableId="2853DAA0" w16cex:dateUtc="2023-07-08T10:52:00Z"/>
  <w16cex:commentExtensible w16cex:durableId="2853DB62" w16cex:dateUtc="2023-07-08T10:56:00Z"/>
  <w16cex:commentExtensible w16cex:durableId="2853DD12" w16cex:dateUtc="2023-07-08T11:03:00Z"/>
  <w16cex:commentExtensible w16cex:durableId="2856B450" w16cex:dateUtc="2023-07-10T14:46:00Z"/>
  <w16cex:commentExtensible w16cex:durableId="2853DDED" w16cex:dateUtc="2023-07-08T11:06:00Z"/>
  <w16cex:commentExtensible w16cex:durableId="2856B149" w16cex:dateUtc="2023-07-10T14:33:00Z"/>
  <w16cex:commentExtensible w16cex:durableId="2853DE59" w16cex:dateUtc="2023-07-08T11:08:00Z"/>
  <w16cex:commentExtensible w16cex:durableId="2856B1F5" w16cex:dateUtc="2023-07-10T14:36:00Z"/>
  <w16cex:commentExtensible w16cex:durableId="2853DF6F" w16cex:dateUtc="2023-07-08T11:13:00Z"/>
  <w16cex:commentExtensible w16cex:durableId="2853DEB9" w16cex:dateUtc="2023-07-08T11:10:00Z"/>
  <w16cex:commentExtensible w16cex:durableId="2856B60D" w16cex:dateUtc="2023-07-10T14:53:00Z"/>
  <w16cex:commentExtensible w16cex:durableId="2856B6E6" w16cex:dateUtc="2023-07-10T14:57:00Z"/>
  <w16cex:commentExtensible w16cex:durableId="2857E1C0" w16cex:dateUtc="2023-07-11T12:12:00Z"/>
  <w16cex:commentExtensible w16cex:durableId="2853DF2E" w16cex:dateUtc="2023-07-08T11:12:00Z"/>
  <w16cex:commentExtensible w16cex:durableId="2853DFE8" w16cex:dateUtc="2023-07-08T11:15:00Z"/>
  <w16cex:commentExtensible w16cex:durableId="2853E00A" w16cex:dateUtc="2023-07-08T11:15:00Z"/>
  <w16cex:commentExtensible w16cex:durableId="2856B814" w16cex:dateUtc="2023-07-10T15:02:00Z"/>
  <w16cex:commentExtensible w16cex:durableId="2856B84F" w16cex:dateUtc="2023-07-10T15:03:00Z"/>
  <w16cex:commentExtensible w16cex:durableId="2856B8EA" w16cex:dateUtc="2023-07-10T15:05:00Z"/>
  <w16cex:commentExtensible w16cex:durableId="2856B8C4" w16cex:dateUtc="2023-07-10T15:05:00Z"/>
  <w16cex:commentExtensible w16cex:durableId="2853E089" w16cex:dateUtc="2023-07-08T11:18:00Z"/>
  <w16cex:commentExtensible w16cex:durableId="2853E0FA" w16cex:dateUtc="2023-07-08T11:19:00Z"/>
  <w16cex:commentExtensible w16cex:durableId="2853E1B4" w16cex:dateUtc="2023-07-08T11:23:00Z"/>
  <w16cex:commentExtensible w16cex:durableId="2857E2DF" w16cex:dateUtc="2023-07-11T12:17:00Z"/>
  <w16cex:commentExtensible w16cex:durableId="2853E258" w16cex:dateUtc="2023-07-08T11:25:00Z"/>
  <w16cex:commentExtensible w16cex:durableId="2857E28B" w16cex:dateUtc="2023-07-11T12:15:00Z"/>
  <w16cex:commentExtensible w16cex:durableId="2853E28B" w16cex:dateUtc="2023-07-08T11:26:00Z"/>
  <w16cex:commentExtensible w16cex:durableId="2857E205" w16cex:dateUtc="2023-07-11T12:13:00Z"/>
  <w16cex:commentExtensible w16cex:durableId="2853E2A4" w16cex:dateUtc="2023-07-08T11:27:00Z"/>
  <w16cex:commentExtensible w16cex:durableId="2853E2C1" w16cex:dateUtc="2023-07-08T11:2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18B4D0D" w16cid:durableId="2853D686"/>
  <w16cid:commentId w16cid:paraId="542356A0" w16cid:durableId="2856A936"/>
  <w16cid:commentId w16cid:paraId="57C0CA8A" w16cid:durableId="2856A9AE"/>
  <w16cid:commentId w16cid:paraId="1CC6F373" w16cid:durableId="285385D1"/>
  <w16cid:commentId w16cid:paraId="38EB01B9" w16cid:durableId="2856A994"/>
  <w16cid:commentId w16cid:paraId="2157C6DE" w16cid:durableId="2856A9E9"/>
  <w16cid:commentId w16cid:paraId="3C6B9157" w16cid:durableId="28538A7C"/>
  <w16cid:commentId w16cid:paraId="27888DE6" w16cid:durableId="2853D73B"/>
  <w16cid:commentId w16cid:paraId="6005521B" w16cid:durableId="2856AA1E"/>
  <w16cid:commentId w16cid:paraId="3335F524" w16cid:durableId="2853D7D7"/>
  <w16cid:commentId w16cid:paraId="5AD77A42" w16cid:durableId="2856AB09"/>
  <w16cid:commentId w16cid:paraId="42088865" w16cid:durableId="2856AB8B"/>
  <w16cid:commentId w16cid:paraId="57FB589C" w16cid:durableId="2853D8DB"/>
  <w16cid:commentId w16cid:paraId="080F5232" w16cid:durableId="2857E031"/>
  <w16cid:commentId w16cid:paraId="2DCD8CD1" w16cid:durableId="2857E0A1"/>
  <w16cid:commentId w16cid:paraId="7DA96ADD" w16cid:durableId="2856AC97"/>
  <w16cid:commentId w16cid:paraId="296B29D2" w16cid:durableId="2853D955"/>
  <w16cid:commentId w16cid:paraId="78F61D4D" w16cid:durableId="2856AF56"/>
  <w16cid:commentId w16cid:paraId="2514432E" w16cid:durableId="2856AFED"/>
  <w16cid:commentId w16cid:paraId="082819AE" w16cid:durableId="2853DA55"/>
  <w16cid:commentId w16cid:paraId="34450073" w16cid:durableId="2856B044"/>
  <w16cid:commentId w16cid:paraId="7DF54FA7" w16cid:durableId="2853DA88"/>
  <w16cid:commentId w16cid:paraId="19F80197" w16cid:durableId="2853DAA0"/>
  <w16cid:commentId w16cid:paraId="78AAE81E" w16cid:durableId="2853DB62"/>
  <w16cid:commentId w16cid:paraId="1F251769" w16cid:durableId="2853DD12"/>
  <w16cid:commentId w16cid:paraId="07E4BC24" w16cid:durableId="2856B450"/>
  <w16cid:commentId w16cid:paraId="6D8788B5" w16cid:durableId="2853DDED"/>
  <w16cid:commentId w16cid:paraId="3FF351DA" w16cid:durableId="2856B149"/>
  <w16cid:commentId w16cid:paraId="6B53074B" w16cid:durableId="2853DE59"/>
  <w16cid:commentId w16cid:paraId="64788B1B" w16cid:durableId="2856B1F5"/>
  <w16cid:commentId w16cid:paraId="7B2917F8" w16cid:durableId="2853DF6F"/>
  <w16cid:commentId w16cid:paraId="109B9DB3" w16cid:durableId="2853DEB9"/>
  <w16cid:commentId w16cid:paraId="5B232E7F" w16cid:durableId="2856B60D"/>
  <w16cid:commentId w16cid:paraId="236303C3" w16cid:durableId="2856B6E6"/>
  <w16cid:commentId w16cid:paraId="6EC7B13A" w16cid:durableId="2857E1C0"/>
  <w16cid:commentId w16cid:paraId="6B002D93" w16cid:durableId="2853DF2E"/>
  <w16cid:commentId w16cid:paraId="06141655" w16cid:durableId="2853DFE8"/>
  <w16cid:commentId w16cid:paraId="3D809D2D" w16cid:durableId="2853E00A"/>
  <w16cid:commentId w16cid:paraId="6980D422" w16cid:durableId="2856B814"/>
  <w16cid:commentId w16cid:paraId="071656C6" w16cid:durableId="2856B84F"/>
  <w16cid:commentId w16cid:paraId="477AC565" w16cid:durableId="2856B8EA"/>
  <w16cid:commentId w16cid:paraId="4CF38695" w16cid:durableId="2856B8C4"/>
  <w16cid:commentId w16cid:paraId="5F12B7B7" w16cid:durableId="2853E089"/>
  <w16cid:commentId w16cid:paraId="3554F452" w16cid:durableId="2853E0FA"/>
  <w16cid:commentId w16cid:paraId="33FE3A04" w16cid:durableId="2853E1B4"/>
  <w16cid:commentId w16cid:paraId="24CA6AC5" w16cid:durableId="2857E2DF"/>
  <w16cid:commentId w16cid:paraId="1FAE8F20" w16cid:durableId="2853E258"/>
  <w16cid:commentId w16cid:paraId="05E8F898" w16cid:durableId="2857E28B"/>
  <w16cid:commentId w16cid:paraId="0965218A" w16cid:durableId="2853E28B"/>
  <w16cid:commentId w16cid:paraId="682C359D" w16cid:durableId="2857E205"/>
  <w16cid:commentId w16cid:paraId="101A6D0A" w16cid:durableId="2853E2A4"/>
  <w16cid:commentId w16cid:paraId="0A9958ED" w16cid:durableId="2853E2C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C24DAB3" w14:textId="77777777" w:rsidR="00104378" w:rsidRDefault="00104378">
      <w:pPr>
        <w:spacing w:after="0"/>
      </w:pPr>
      <w:r>
        <w:separator/>
      </w:r>
    </w:p>
  </w:endnote>
  <w:endnote w:type="continuationSeparator" w:id="0">
    <w:p w14:paraId="3655F375" w14:textId="77777777" w:rsidR="00104378" w:rsidRDefault="00104378">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0DB14E" w14:textId="77777777" w:rsidR="00E6133D" w:rsidRDefault="006160B3">
    <w:pPr>
      <w:pBdr>
        <w:top w:val="nil"/>
        <w:left w:val="nil"/>
        <w:bottom w:val="nil"/>
        <w:right w:val="nil"/>
        <w:between w:val="nil"/>
      </w:pBdr>
      <w:tabs>
        <w:tab w:val="center" w:pos="4680"/>
        <w:tab w:val="right" w:pos="9360"/>
      </w:tabs>
      <w:jc w:val="right"/>
      <w:rPr>
        <w:color w:val="000000"/>
      </w:rPr>
    </w:pPr>
    <w:r>
      <w:rPr>
        <w:color w:val="000000"/>
      </w:rPr>
      <w:fldChar w:fldCharType="begin"/>
    </w:r>
    <w:r>
      <w:rPr>
        <w:color w:val="000000"/>
      </w:rPr>
      <w:instrText>PAGE</w:instrText>
    </w:r>
    <w:r>
      <w:rPr>
        <w:color w:val="000000"/>
      </w:rPr>
      <w:fldChar w:fldCharType="separate"/>
    </w:r>
    <w:r>
      <w:rPr>
        <w:noProof/>
        <w:color w:val="000000"/>
      </w:rPr>
      <w:t>2</w:t>
    </w:r>
    <w:r>
      <w:rPr>
        <w:color w:val="000000"/>
      </w:rPr>
      <w:fldChar w:fldCharType="end"/>
    </w:r>
  </w:p>
  <w:p w14:paraId="4857BAB4" w14:textId="77777777" w:rsidR="00E6133D" w:rsidRDefault="00000000">
    <w:pPr>
      <w:pBdr>
        <w:top w:val="nil"/>
        <w:left w:val="nil"/>
        <w:bottom w:val="nil"/>
        <w:right w:val="nil"/>
        <w:between w:val="nil"/>
      </w:pBdr>
      <w:tabs>
        <w:tab w:val="center" w:pos="4680"/>
        <w:tab w:val="right" w:pos="9360"/>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7322646" w14:textId="77777777" w:rsidR="00104378" w:rsidRDefault="00104378">
      <w:r>
        <w:separator/>
      </w:r>
    </w:p>
  </w:footnote>
  <w:footnote w:type="continuationSeparator" w:id="0">
    <w:p w14:paraId="0FBB9BD0" w14:textId="77777777" w:rsidR="00104378" w:rsidRDefault="0010437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CD7667" w14:textId="77777777" w:rsidR="00E6133D" w:rsidRDefault="00000000">
    <w:pPr>
      <w:jc w:val="right"/>
      <w:rPr>
        <w:sz w:val="20"/>
        <w:szCs w:val="20"/>
      </w:rPr>
    </w:pPr>
  </w:p>
  <w:p w14:paraId="08444B14" w14:textId="77777777" w:rsidR="00E6133D" w:rsidRDefault="00000000"/>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A990"/>
    <w:multiLevelType w:val="multilevel"/>
    <w:tmpl w:val="416C2610"/>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0000A991"/>
    <w:multiLevelType w:val="multilevel"/>
    <w:tmpl w:val="C026091A"/>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2" w15:restartNumberingAfterBreak="0">
    <w:nsid w:val="29AC5390"/>
    <w:multiLevelType w:val="multilevel"/>
    <w:tmpl w:val="E0FCC294"/>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 w15:restartNumberingAfterBreak="0">
    <w:nsid w:val="3F8D4926"/>
    <w:multiLevelType w:val="hybridMultilevel"/>
    <w:tmpl w:val="180283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72186954">
    <w:abstractNumId w:val="2"/>
  </w:num>
  <w:num w:numId="2" w16cid:durableId="803817320">
    <w:abstractNumId w:val="3"/>
  </w:num>
  <w:num w:numId="3" w16cid:durableId="674306908">
    <w:abstractNumId w:val="0"/>
  </w:num>
  <w:num w:numId="4" w16cid:durableId="1355769264">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Olde Rikkert, Marcel">
    <w15:presenceInfo w15:providerId="AD" w15:userId="S::Marcel.OldeRikkert@radboudumc.nl::2b6c5b40-3394-4f1e-a692-8f8867b2ee38"/>
  </w15:person>
  <w15:person w15:author="Corten, R. (Rense)">
    <w15:presenceInfo w15:providerId="AD" w15:userId="S::R.Corten@uu.nl::1cddb6b3-f19a-4bc4-867a-be9da331eb2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embedSystemFonts/>
  <w:proofState w:spelling="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trackRevisions/>
  <w:doNotTrackMoves/>
  <w:defaultTabStop w:val="720"/>
  <w:hyphenationZone w:val="425"/>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56F01"/>
    <w:rsid w:val="000E334D"/>
    <w:rsid w:val="000F7F26"/>
    <w:rsid w:val="00104378"/>
    <w:rsid w:val="00111EC3"/>
    <w:rsid w:val="00250340"/>
    <w:rsid w:val="002A78E9"/>
    <w:rsid w:val="003A7782"/>
    <w:rsid w:val="00530CF3"/>
    <w:rsid w:val="005C165E"/>
    <w:rsid w:val="005E2A68"/>
    <w:rsid w:val="006160B3"/>
    <w:rsid w:val="00685AFC"/>
    <w:rsid w:val="006A046C"/>
    <w:rsid w:val="0070719C"/>
    <w:rsid w:val="00906DE2"/>
    <w:rsid w:val="00A3717B"/>
    <w:rsid w:val="00A65E7C"/>
    <w:rsid w:val="00A971E7"/>
    <w:rsid w:val="00C25E6A"/>
    <w:rsid w:val="00C307D1"/>
    <w:rsid w:val="00D8569C"/>
    <w:rsid w:val="00EC1D64"/>
    <w:rsid w:val="00EC3CD1"/>
    <w:rsid w:val="00F56F01"/>
    <w:rsid w:val="00FF529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FE6537"/>
  <w15:docId w15:val="{2CFC38E8-ED27-4451-9723-21C2449A8E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E6133D"/>
    <w:rPr>
      <w:sz w:val="16"/>
      <w:szCs w:val="16"/>
    </w:rPr>
  </w:style>
  <w:style w:type="paragraph" w:styleId="CommentText">
    <w:name w:val="annotation text"/>
    <w:basedOn w:val="Normal"/>
    <w:link w:val="CommentTextChar"/>
    <w:uiPriority w:val="99"/>
    <w:semiHidden/>
    <w:unhideWhenUsed/>
    <w:rsid w:val="00E6133D"/>
    <w:pPr>
      <w:spacing w:after="0"/>
    </w:pPr>
    <w:rPr>
      <w:rFonts w:ascii="Times New Roman" w:eastAsia="Times New Roman" w:hAnsi="Times New Roman" w:cs="Times New Roman"/>
      <w:sz w:val="20"/>
      <w:szCs w:val="20"/>
    </w:rPr>
  </w:style>
  <w:style w:type="character" w:customStyle="1" w:styleId="CommentTextChar">
    <w:name w:val="Comment Text Char"/>
    <w:basedOn w:val="DefaultParagraphFont"/>
    <w:link w:val="CommentText"/>
    <w:uiPriority w:val="99"/>
    <w:semiHidden/>
    <w:rsid w:val="00E6133D"/>
    <w:rPr>
      <w:rFonts w:ascii="Times New Roman" w:eastAsia="Times New Roman" w:hAnsi="Times New Roman" w:cs="Times New Roman"/>
      <w:sz w:val="20"/>
      <w:szCs w:val="20"/>
    </w:rPr>
  </w:style>
  <w:style w:type="character" w:styleId="Hyperlink">
    <w:name w:val="Hyperlink"/>
    <w:basedOn w:val="DefaultParagraphFont"/>
    <w:uiPriority w:val="99"/>
    <w:unhideWhenUsed/>
    <w:rsid w:val="00E6133D"/>
    <w:rPr>
      <w:color w:val="0000FF" w:themeColor="hyperlink"/>
      <w:u w:val="single"/>
    </w:rPr>
  </w:style>
  <w:style w:type="paragraph" w:styleId="BalloonText">
    <w:name w:val="Balloon Text"/>
    <w:basedOn w:val="Normal"/>
    <w:link w:val="BalloonTextChar"/>
    <w:uiPriority w:val="99"/>
    <w:semiHidden/>
    <w:unhideWhenUsed/>
    <w:rsid w:val="00E6133D"/>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6133D"/>
    <w:rPr>
      <w:rFonts w:ascii="Segoe UI" w:hAnsi="Segoe UI" w:cs="Segoe UI"/>
      <w:sz w:val="18"/>
      <w:szCs w:val="18"/>
    </w:rPr>
  </w:style>
  <w:style w:type="paragraph" w:styleId="CommentSubject">
    <w:name w:val="annotation subject"/>
    <w:basedOn w:val="CommentText"/>
    <w:next w:val="CommentText"/>
    <w:link w:val="CommentSubjectChar"/>
    <w:uiPriority w:val="99"/>
    <w:semiHidden/>
    <w:unhideWhenUsed/>
    <w:rsid w:val="00E6133D"/>
    <w:pPr>
      <w:spacing w:after="200"/>
    </w:pPr>
    <w:rPr>
      <w:rFonts w:asciiTheme="minorHAnsi" w:eastAsiaTheme="minorHAnsi" w:hAnsiTheme="minorHAnsi" w:cstheme="minorBidi"/>
      <w:b/>
      <w:bCs/>
    </w:rPr>
  </w:style>
  <w:style w:type="character" w:customStyle="1" w:styleId="CommentSubjectChar">
    <w:name w:val="Comment Subject Char"/>
    <w:basedOn w:val="CommentTextChar"/>
    <w:link w:val="CommentSubject"/>
    <w:uiPriority w:val="99"/>
    <w:semiHidden/>
    <w:rsid w:val="00E6133D"/>
    <w:rPr>
      <w:rFonts w:ascii="Times New Roman" w:eastAsia="Times New Roman" w:hAnsi="Times New Roman" w:cs="Times New Roman"/>
      <w:b/>
      <w:bCs/>
      <w:sz w:val="20"/>
      <w:szCs w:val="20"/>
    </w:rPr>
  </w:style>
  <w:style w:type="paragraph" w:customStyle="1" w:styleId="SMcaption">
    <w:name w:val="SM caption"/>
    <w:basedOn w:val="Normal"/>
    <w:qFormat/>
    <w:rsid w:val="00483D1D"/>
    <w:pPr>
      <w:spacing w:after="0"/>
    </w:pPr>
    <w:rPr>
      <w:rFonts w:ascii="Times New Roman" w:eastAsia="Times New Roman" w:hAnsi="Times New Roman" w:cs="Times New Roman"/>
      <w:sz w:val="24"/>
      <w:szCs w:val="20"/>
    </w:rPr>
  </w:style>
  <w:style w:type="paragraph" w:styleId="NormalWeb">
    <w:name w:val="Normal (Web)"/>
    <w:basedOn w:val="Normal"/>
    <w:uiPriority w:val="99"/>
    <w:semiHidden/>
    <w:rsid w:val="00483D1D"/>
    <w:pPr>
      <w:spacing w:after="0"/>
    </w:pPr>
    <w:rPr>
      <w:rFonts w:ascii="Times New Roman" w:eastAsia="Times New Roman" w:hAnsi="Times New Roman" w:cs="Times New Roman"/>
      <w:sz w:val="24"/>
      <w:szCs w:val="24"/>
    </w:rPr>
  </w:style>
  <w:style w:type="paragraph" w:customStyle="1" w:styleId="SourceCode">
    <w:name w:val="Source Code"/>
    <w:basedOn w:val="Normal"/>
    <w:pPr>
      <w:wordWrap w:val="0"/>
    </w:pPr>
  </w:style>
  <w:style w:type="character" w:customStyle="1" w:styleId="KeywordTok">
    <w:name w:val="KeywordTok"/>
    <w:rPr>
      <w:b/>
      <w:color w:val="007020"/>
    </w:rPr>
  </w:style>
  <w:style w:type="character" w:customStyle="1" w:styleId="DataTypeTok">
    <w:name w:val="DataTypeTok"/>
    <w:rPr>
      <w:color w:val="902000"/>
    </w:rPr>
  </w:style>
  <w:style w:type="character" w:customStyle="1" w:styleId="DecValTok">
    <w:name w:val="DecValTok"/>
    <w:rPr>
      <w:color w:val="40A070"/>
    </w:rPr>
  </w:style>
  <w:style w:type="character" w:customStyle="1" w:styleId="BaseNTok">
    <w:name w:val="BaseNTok"/>
    <w:rPr>
      <w:color w:val="40A070"/>
    </w:rPr>
  </w:style>
  <w:style w:type="character" w:customStyle="1" w:styleId="FloatTok">
    <w:name w:val="FloatTok"/>
    <w:rPr>
      <w:color w:val="40A070"/>
    </w:rPr>
  </w:style>
  <w:style w:type="character" w:customStyle="1" w:styleId="ConstantTok">
    <w:name w:val="ConstantTok"/>
    <w:rPr>
      <w:color w:val="880000"/>
    </w:rPr>
  </w:style>
  <w:style w:type="character" w:customStyle="1" w:styleId="CharTok">
    <w:name w:val="CharTok"/>
    <w:rPr>
      <w:color w:val="4070A0"/>
    </w:rPr>
  </w:style>
  <w:style w:type="character" w:customStyle="1" w:styleId="SpecialCharTok">
    <w:name w:val="SpecialCharTok"/>
    <w:rPr>
      <w:color w:val="4070A0"/>
    </w:rPr>
  </w:style>
  <w:style w:type="character" w:customStyle="1" w:styleId="StringTok">
    <w:name w:val="StringTok"/>
    <w:rPr>
      <w:color w:val="4070A0"/>
    </w:rPr>
  </w:style>
  <w:style w:type="character" w:customStyle="1" w:styleId="VerbatimStringTok">
    <w:name w:val="VerbatimStringTok"/>
    <w:rPr>
      <w:color w:val="4070A0"/>
    </w:rPr>
  </w:style>
  <w:style w:type="character" w:customStyle="1" w:styleId="SpecialStringTok">
    <w:name w:val="SpecialStringTok"/>
    <w:rPr>
      <w:color w:val="BB6688"/>
    </w:rPr>
  </w:style>
  <w:style w:type="character" w:customStyle="1" w:styleId="ImportTok">
    <w:name w:val="ImportTok"/>
    <w:rPr>
      <w:b/>
      <w:color w:val="008000"/>
    </w:rPr>
  </w:style>
  <w:style w:type="character" w:customStyle="1" w:styleId="CommentTok">
    <w:name w:val="CommentTok"/>
    <w:rPr>
      <w:i/>
      <w:color w:val="60A0B0"/>
    </w:rPr>
  </w:style>
  <w:style w:type="character" w:customStyle="1" w:styleId="DocumentationTok">
    <w:name w:val="DocumentationTok"/>
    <w:rPr>
      <w:i/>
      <w:color w:val="BA2121"/>
    </w:rPr>
  </w:style>
  <w:style w:type="character" w:customStyle="1" w:styleId="AnnotationTok">
    <w:name w:val="AnnotationTok"/>
    <w:rPr>
      <w:b/>
      <w:i/>
      <w:color w:val="60A0B0"/>
    </w:rPr>
  </w:style>
  <w:style w:type="character" w:customStyle="1" w:styleId="CommentVarTok">
    <w:name w:val="CommentVarTok"/>
    <w:rPr>
      <w:b/>
      <w:i/>
      <w:color w:val="60A0B0"/>
    </w:rPr>
  </w:style>
  <w:style w:type="character" w:customStyle="1" w:styleId="OtherTok">
    <w:name w:val="OtherTok"/>
    <w:rPr>
      <w:color w:val="007020"/>
    </w:rPr>
  </w:style>
  <w:style w:type="character" w:customStyle="1" w:styleId="FunctionTok">
    <w:name w:val="FunctionTok"/>
    <w:rPr>
      <w:color w:val="06287E"/>
    </w:rPr>
  </w:style>
  <w:style w:type="character" w:customStyle="1" w:styleId="VariableTok">
    <w:name w:val="VariableTok"/>
    <w:rPr>
      <w:color w:val="19177C"/>
    </w:rPr>
  </w:style>
  <w:style w:type="character" w:customStyle="1" w:styleId="ControlFlowTok">
    <w:name w:val="ControlFlowTok"/>
    <w:rPr>
      <w:b/>
      <w:color w:val="007020"/>
    </w:rPr>
  </w:style>
  <w:style w:type="character" w:customStyle="1" w:styleId="OperatorTok">
    <w:name w:val="OperatorTok"/>
    <w:rPr>
      <w:color w:val="666666"/>
    </w:rPr>
  </w:style>
  <w:style w:type="character" w:customStyle="1" w:styleId="BuiltInTok">
    <w:name w:val="BuiltInTok"/>
    <w:rPr>
      <w:color w:val="008000"/>
    </w:rPr>
  </w:style>
  <w:style w:type="character" w:customStyle="1" w:styleId="ExtensionTok">
    <w:name w:val="ExtensionTok"/>
  </w:style>
  <w:style w:type="character" w:customStyle="1" w:styleId="PreprocessorTok">
    <w:name w:val="PreprocessorTok"/>
    <w:rPr>
      <w:color w:val="BC7A00"/>
    </w:rPr>
  </w:style>
  <w:style w:type="character" w:customStyle="1" w:styleId="AttributeTok">
    <w:name w:val="AttributeTok"/>
    <w:rPr>
      <w:color w:val="7D9029"/>
    </w:rPr>
  </w:style>
  <w:style w:type="character" w:customStyle="1" w:styleId="RegionMarkerTok">
    <w:name w:val="RegionMarkerTok"/>
  </w:style>
  <w:style w:type="character" w:customStyle="1" w:styleId="InformationTok">
    <w:name w:val="InformationTok"/>
    <w:rPr>
      <w:b/>
      <w:i/>
      <w:color w:val="60A0B0"/>
    </w:rPr>
  </w:style>
  <w:style w:type="character" w:customStyle="1" w:styleId="WarningTok">
    <w:name w:val="WarningTok"/>
    <w:rPr>
      <w:b/>
      <w:i/>
      <w:color w:val="60A0B0"/>
    </w:rPr>
  </w:style>
  <w:style w:type="character" w:customStyle="1" w:styleId="AlertTok">
    <w:name w:val="AlertTok"/>
    <w:rPr>
      <w:b/>
      <w:color w:val="FF0000"/>
    </w:rPr>
  </w:style>
  <w:style w:type="character" w:customStyle="1" w:styleId="ErrorTok">
    <w:name w:val="ErrorTok"/>
    <w:rPr>
      <w:b/>
      <w:color w:val="FF0000"/>
    </w:rPr>
  </w:style>
  <w:style w:type="character" w:customStyle="1" w:styleId="NormalTok">
    <w:name w:val="NormalTok"/>
  </w:style>
  <w:style w:type="paragraph" w:styleId="Revision">
    <w:name w:val="Revision"/>
    <w:hidden/>
    <w:uiPriority w:val="99"/>
    <w:semiHidden/>
    <w:rsid w:val="00530CF3"/>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144739">
      <w:bodyDiv w:val="1"/>
      <w:marLeft w:val="0"/>
      <w:marRight w:val="0"/>
      <w:marTop w:val="0"/>
      <w:marBottom w:val="0"/>
      <w:divBdr>
        <w:top w:val="none" w:sz="0" w:space="0" w:color="auto"/>
        <w:left w:val="none" w:sz="0" w:space="0" w:color="auto"/>
        <w:bottom w:val="none" w:sz="0" w:space="0" w:color="auto"/>
        <w:right w:val="none" w:sz="0" w:space="0" w:color="auto"/>
      </w:divBdr>
    </w:div>
    <w:div w:id="180434189">
      <w:bodyDiv w:val="1"/>
      <w:marLeft w:val="0"/>
      <w:marRight w:val="0"/>
      <w:marTop w:val="0"/>
      <w:marBottom w:val="0"/>
      <w:divBdr>
        <w:top w:val="none" w:sz="0" w:space="0" w:color="auto"/>
        <w:left w:val="none" w:sz="0" w:space="0" w:color="auto"/>
        <w:bottom w:val="none" w:sz="0" w:space="0" w:color="auto"/>
        <w:right w:val="none" w:sz="0" w:space="0" w:color="auto"/>
      </w:divBdr>
    </w:div>
    <w:div w:id="6177645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microsoft.com/office/2011/relationships/commentsExtended" Target="commentsExtended.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1.png"/><Relationship Id="rId7" Type="http://schemas.openxmlformats.org/officeDocument/2006/relationships/comments" Target="comments.xml"/><Relationship Id="rId12" Type="http://schemas.openxmlformats.org/officeDocument/2006/relationships/image" Target="media/image2.png"/><Relationship Id="rId17" Type="http://schemas.openxmlformats.org/officeDocument/2006/relationships/image" Target="media/image7.png"/><Relationship Id="rId25" Type="http://schemas.microsoft.com/office/2011/relationships/people" Target="people.xml"/><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image" Target="media/image10.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1.png"/><Relationship Id="rId24"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footer" Target="footer1.xml"/><Relationship Id="rId10" Type="http://schemas.microsoft.com/office/2018/08/relationships/commentsExtensible" Target="commentsExtensible.xml"/><Relationship Id="rId19" Type="http://schemas.openxmlformats.org/officeDocument/2006/relationships/image" Target="media/image9.png"/><Relationship Id="rId4" Type="http://schemas.openxmlformats.org/officeDocument/2006/relationships/webSettings" Target="webSettings.xml"/><Relationship Id="rId9" Type="http://schemas.microsoft.com/office/2016/09/relationships/commentsIds" Target="commentsIds.xml"/><Relationship Id="rId14" Type="http://schemas.openxmlformats.org/officeDocument/2006/relationships/image" Target="media/image4.png"/><Relationship Id="rId22"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19</Pages>
  <Words>6852</Words>
  <Characters>37692</Characters>
  <Application>Microsoft Office Word</Application>
  <DocSecurity>0</DocSecurity>
  <Lines>314</Lines>
  <Paragraphs>88</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Alone in the crowd: A computational social network model uncovering the clustering mechanisms of loneliness.</vt:lpstr>
      <vt:lpstr> Alone in the crowd: A computational social network model uncovering the clustering mechanisms of loneliness.</vt:lpstr>
    </vt:vector>
  </TitlesOfParts>
  <Company>The National Academies</Company>
  <LinksUpToDate>false</LinksUpToDate>
  <CharactersWithSpaces>44456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Alone in the crowd: A computational social network model uncovering the clustering mechanisms of loneliness.</dc:title>
  <dc:creator>Bas D.L. Châtel;Rick Quax;Geeske Peeters;Jeroen Janssen;Rense Corten;Marcel G. M. Olde Rikkert;Vítor V. Vasconcelos</dc:creator>
  <cp:keywords/>
  <cp:lastModifiedBy>Corten, R. (Rense)</cp:lastModifiedBy>
  <cp:revision>4</cp:revision>
  <dcterms:created xsi:type="dcterms:W3CDTF">2023-07-10T15:07:00Z</dcterms:created>
  <dcterms:modified xsi:type="dcterms:W3CDTF">2023-07-11T12:24:00Z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Loneliness is a complex multicausal system with many adverse (mental) health effects. Most interpretations of loneliness describe subjective loneliness as an individual pathology, leading to a lack of focus on network interactions. However, research has found that, like other conditions, loneliness tends to cluster in social networks, possibly due to social processes such as homophily (i.e., the increased propensity to befriend like-minded people) and induction (i.e., influencing others) . Induction consists of three pathways. First, the behavioral pathway states that loneliness can lead individuals to act less trustingly and more hostile toward others, potentially harming relationships and perpetuating loneliness. Second, the cognitive pathway states that loneliness can arise from a discrepancy between the expectation and perception of one’s connection to their social network. Finally, the emotional contagion pathway states that individuals may experience a convergence of emotions through nonverbal communication. This study uses an agent-based model to simulate these influences and explore interplay in forming loneliness clusters within social networks. Homophily is encoded by initializing static networks with predefined modularity based on fixed labels, enabling the analysis of the effects of homophily on various combinations of inductive processes over time. The model could replicate empirical findings of three degrees of influence identified by ; however, they were found to be prevalent across most networks, aligning with the results of . Therefore, these influence metrics prove uninformative in disentangling causal mechanisms. Additionally, we discovered that inductive pathways only contribute to loneliness clustering when a certain level of homophily already exists within the network. Lastly, our results indicate that each inductive pathway displays distinct dynamics and that the cognitive route is the most dominant predictor of clustering. These findings suggest that the social context of an individual could be crucial in developing loneliness, highlighting the need for interventions targeting individuals and their social networks.</vt:lpwstr>
  </property>
  <property fmtid="{D5CDD505-2E9C-101B-9397-08002B2CF9AE}" pid="3" name="autoEqnLabels">
    <vt:lpwstr>False</vt:lpwstr>
  </property>
  <property fmtid="{D5CDD505-2E9C-101B-9397-08002B2CF9AE}" pid="4" name="autoSectionLabels">
    <vt:lpwstr>False</vt:lpwstr>
  </property>
  <property fmtid="{D5CDD505-2E9C-101B-9397-08002B2CF9AE}" pid="5" name="bibliography">
    <vt:lpwstr>bibliography.bib</vt:lpwstr>
  </property>
  <property fmtid="{D5CDD505-2E9C-101B-9397-08002B2CF9AE}" pid="6" name="ccsDelim">
    <vt:lpwstr>, </vt:lpwstr>
  </property>
  <property fmtid="{D5CDD505-2E9C-101B-9397-08002B2CF9AE}" pid="7" name="ccsLabelSep">
    <vt:lpwstr> — </vt:lpwstr>
  </property>
  <property fmtid="{D5CDD505-2E9C-101B-9397-08002B2CF9AE}" pid="8" name="ccsTemplate">
    <vt:lpwstr>iccsLabelSept</vt:lpwstr>
  </property>
  <property fmtid="{D5CDD505-2E9C-101B-9397-08002B2CF9AE}" pid="9" name="chapDelim">
    <vt:lpwstr>.</vt:lpwstr>
  </property>
  <property fmtid="{D5CDD505-2E9C-101B-9397-08002B2CF9AE}" pid="10" name="chapters">
    <vt:lpwstr>False</vt:lpwstr>
  </property>
  <property fmtid="{D5CDD505-2E9C-101B-9397-08002B2CF9AE}" pid="11" name="chaptersDepth">
    <vt:lpwstr>1</vt:lpwstr>
  </property>
  <property fmtid="{D5CDD505-2E9C-101B-9397-08002B2CF9AE}" pid="12" name="codeBlockCaptions">
    <vt:lpwstr>False</vt:lpwstr>
  </property>
  <property fmtid="{D5CDD505-2E9C-101B-9397-08002B2CF9AE}" pid="13" name="cref">
    <vt:lpwstr>False</vt:lpwstr>
  </property>
  <property fmtid="{D5CDD505-2E9C-101B-9397-08002B2CF9AE}" pid="14" name="crossrefYaml">
    <vt:lpwstr>pandoc-crossref.yaml</vt:lpwstr>
  </property>
  <property fmtid="{D5CDD505-2E9C-101B-9397-08002B2CF9AE}" pid="15" name="eqLabels">
    <vt:lpwstr>arabic</vt:lpwstr>
  </property>
  <property fmtid="{D5CDD505-2E9C-101B-9397-08002B2CF9AE}" pid="16" name="eqnBlockInlineMath">
    <vt:lpwstr>False</vt:lpwstr>
  </property>
  <property fmtid="{D5CDD505-2E9C-101B-9397-08002B2CF9AE}" pid="17" name="eqnBlockTemplate">
    <vt:lpwstr>ti</vt:lpwstr>
  </property>
  <property fmtid="{D5CDD505-2E9C-101B-9397-08002B2CF9AE}" pid="18" name="eqnIndexTemplate">
    <vt:lpwstr>(i)</vt:lpwstr>
  </property>
  <property fmtid="{D5CDD505-2E9C-101B-9397-08002B2CF9AE}" pid="19" name="eqnInlineTemplate">
    <vt:lpwstr>eequationNumberTeX{i}</vt:lpwstr>
  </property>
  <property fmtid="{D5CDD505-2E9C-101B-9397-08002B2CF9AE}" pid="20" name="eqnPrefix">
    <vt:lpwstr/>
  </property>
  <property fmtid="{D5CDD505-2E9C-101B-9397-08002B2CF9AE}" pid="21" name="eqnPrefixTemplate">
    <vt:lpwstr>p i</vt:lpwstr>
  </property>
  <property fmtid="{D5CDD505-2E9C-101B-9397-08002B2CF9AE}" pid="22" name="equationNumberTeX">
    <vt:lpwstr>\qquad</vt:lpwstr>
  </property>
  <property fmtid="{D5CDD505-2E9C-101B-9397-08002B2CF9AE}" pid="23" name="figLabels">
    <vt:lpwstr>arabic</vt:lpwstr>
  </property>
  <property fmtid="{D5CDD505-2E9C-101B-9397-08002B2CF9AE}" pid="24" name="figPrefix">
    <vt:lpwstr/>
  </property>
  <property fmtid="{D5CDD505-2E9C-101B-9397-08002B2CF9AE}" pid="25" name="figPrefixTemplate">
    <vt:lpwstr>p i</vt:lpwstr>
  </property>
  <property fmtid="{D5CDD505-2E9C-101B-9397-08002B2CF9AE}" pid="26" name="figureTemplate">
    <vt:lpwstr>figureTitle ititleDelim t</vt:lpwstr>
  </property>
  <property fmtid="{D5CDD505-2E9C-101B-9397-08002B2CF9AE}" pid="27" name="figureTitle">
    <vt:lpwstr>Figure</vt:lpwstr>
  </property>
  <property fmtid="{D5CDD505-2E9C-101B-9397-08002B2CF9AE}" pid="28" name="lastDelim">
    <vt:lpwstr>, </vt:lpwstr>
  </property>
  <property fmtid="{D5CDD505-2E9C-101B-9397-08002B2CF9AE}" pid="29" name="linkReferences">
    <vt:lpwstr>False</vt:lpwstr>
  </property>
  <property fmtid="{D5CDD505-2E9C-101B-9397-08002B2CF9AE}" pid="30" name="listItemTitleDelim">
    <vt:lpwstr>.</vt:lpwstr>
  </property>
  <property fmtid="{D5CDD505-2E9C-101B-9397-08002B2CF9AE}" pid="31" name="listingTemplate">
    <vt:lpwstr>listingTitle ititleDelim t</vt:lpwstr>
  </property>
  <property fmtid="{D5CDD505-2E9C-101B-9397-08002B2CF9AE}" pid="32" name="listingTitle">
    <vt:lpwstr>Listing</vt:lpwstr>
  </property>
  <property fmtid="{D5CDD505-2E9C-101B-9397-08002B2CF9AE}" pid="33" name="listings">
    <vt:lpwstr>False</vt:lpwstr>
  </property>
  <property fmtid="{D5CDD505-2E9C-101B-9397-08002B2CF9AE}" pid="34" name="lofItemTemplate">
    <vt:lpwstr>lofItemTitleilistItemTitleDelimt </vt:lpwstr>
  </property>
  <property fmtid="{D5CDD505-2E9C-101B-9397-08002B2CF9AE}" pid="35" name="lofItemTitle">
    <vt:lpwstr/>
  </property>
  <property fmtid="{D5CDD505-2E9C-101B-9397-08002B2CF9AE}" pid="36" name="lofTitle">
    <vt:lpwstr>List of Figures</vt:lpwstr>
  </property>
  <property fmtid="{D5CDD505-2E9C-101B-9397-08002B2CF9AE}" pid="37" name="lolItemTemplate">
    <vt:lpwstr>lolItemTitleilistItemTitleDelimt </vt:lpwstr>
  </property>
  <property fmtid="{D5CDD505-2E9C-101B-9397-08002B2CF9AE}" pid="38" name="lolItemTitle">
    <vt:lpwstr/>
  </property>
  <property fmtid="{D5CDD505-2E9C-101B-9397-08002B2CF9AE}" pid="39" name="lolTitle">
    <vt:lpwstr>List of Listings</vt:lpwstr>
  </property>
  <property fmtid="{D5CDD505-2E9C-101B-9397-08002B2CF9AE}" pid="40" name="lotItemTemplate">
    <vt:lpwstr>lotItemTitleilistItemTitleDelimt </vt:lpwstr>
  </property>
  <property fmtid="{D5CDD505-2E9C-101B-9397-08002B2CF9AE}" pid="41" name="lotItemTitle">
    <vt:lpwstr/>
  </property>
  <property fmtid="{D5CDD505-2E9C-101B-9397-08002B2CF9AE}" pid="42" name="lotTitle">
    <vt:lpwstr>List of Tables</vt:lpwstr>
  </property>
  <property fmtid="{D5CDD505-2E9C-101B-9397-08002B2CF9AE}" pid="43" name="lstLabels">
    <vt:lpwstr>arabic</vt:lpwstr>
  </property>
  <property fmtid="{D5CDD505-2E9C-101B-9397-08002B2CF9AE}" pid="44" name="lstPrefix">
    <vt:lpwstr/>
  </property>
  <property fmtid="{D5CDD505-2E9C-101B-9397-08002B2CF9AE}" pid="45" name="lstPrefixTemplate">
    <vt:lpwstr>p i</vt:lpwstr>
  </property>
  <property fmtid="{D5CDD505-2E9C-101B-9397-08002B2CF9AE}" pid="46" name="nameInLink">
    <vt:lpwstr>False</vt:lpwstr>
  </property>
  <property fmtid="{D5CDD505-2E9C-101B-9397-08002B2CF9AE}" pid="47" name="numberSections">
    <vt:lpwstr>False</vt:lpwstr>
  </property>
  <property fmtid="{D5CDD505-2E9C-101B-9397-08002B2CF9AE}" pid="48" name="pairDelim">
    <vt:lpwstr>, </vt:lpwstr>
  </property>
  <property fmtid="{D5CDD505-2E9C-101B-9397-08002B2CF9AE}" pid="49" name="rangeDelim">
    <vt:lpwstr>-</vt:lpwstr>
  </property>
  <property fmtid="{D5CDD505-2E9C-101B-9397-08002B2CF9AE}" pid="50" name="refDelim">
    <vt:lpwstr>, </vt:lpwstr>
  </property>
  <property fmtid="{D5CDD505-2E9C-101B-9397-08002B2CF9AE}" pid="51" name="refIndexTemplate">
    <vt:lpwstr>isuf</vt:lpwstr>
  </property>
  <property fmtid="{D5CDD505-2E9C-101B-9397-08002B2CF9AE}" pid="52" name="secHeaderDelim">
    <vt:lpwstr> </vt:lpwstr>
  </property>
  <property fmtid="{D5CDD505-2E9C-101B-9397-08002B2CF9AE}" pid="53" name="secHeaderTemplate">
    <vt:lpwstr>isecHeaderDelim[n]t</vt:lpwstr>
  </property>
  <property fmtid="{D5CDD505-2E9C-101B-9397-08002B2CF9AE}" pid="54" name="secLabels">
    <vt:lpwstr>arabic</vt:lpwstr>
  </property>
  <property fmtid="{D5CDD505-2E9C-101B-9397-08002B2CF9AE}" pid="55" name="secPrefix">
    <vt:lpwstr/>
  </property>
  <property fmtid="{D5CDD505-2E9C-101B-9397-08002B2CF9AE}" pid="56" name="secPrefixTemplate">
    <vt:lpwstr>p i</vt:lpwstr>
  </property>
  <property fmtid="{D5CDD505-2E9C-101B-9397-08002B2CF9AE}" pid="57" name="sectionsDepth">
    <vt:lpwstr>0</vt:lpwstr>
  </property>
  <property fmtid="{D5CDD505-2E9C-101B-9397-08002B2CF9AE}" pid="58" name="subfigGrid">
    <vt:lpwstr>False</vt:lpwstr>
  </property>
  <property fmtid="{D5CDD505-2E9C-101B-9397-08002B2CF9AE}" pid="59" name="subfigLabels">
    <vt:lpwstr>alpha a</vt:lpwstr>
  </property>
  <property fmtid="{D5CDD505-2E9C-101B-9397-08002B2CF9AE}" pid="60" name="subfigureChildTemplate">
    <vt:lpwstr>i</vt:lpwstr>
  </property>
  <property fmtid="{D5CDD505-2E9C-101B-9397-08002B2CF9AE}" pid="61" name="subfigureRefIndexTemplate">
    <vt:lpwstr>isuf (s)</vt:lpwstr>
  </property>
  <property fmtid="{D5CDD505-2E9C-101B-9397-08002B2CF9AE}" pid="62" name="subfigureTemplate">
    <vt:lpwstr>figureTitle ititleDelim t. ccs</vt:lpwstr>
  </property>
  <property fmtid="{D5CDD505-2E9C-101B-9397-08002B2CF9AE}" pid="63" name="tableEqns">
    <vt:lpwstr>False</vt:lpwstr>
  </property>
  <property fmtid="{D5CDD505-2E9C-101B-9397-08002B2CF9AE}" pid="64" name="tableTemplate">
    <vt:lpwstr>tableTitle ititleDelim t</vt:lpwstr>
  </property>
  <property fmtid="{D5CDD505-2E9C-101B-9397-08002B2CF9AE}" pid="65" name="tableTitle">
    <vt:lpwstr>Table</vt:lpwstr>
  </property>
  <property fmtid="{D5CDD505-2E9C-101B-9397-08002B2CF9AE}" pid="66" name="tblLabels">
    <vt:lpwstr>arabic</vt:lpwstr>
  </property>
  <property fmtid="{D5CDD505-2E9C-101B-9397-08002B2CF9AE}" pid="67" name="tblPrefix">
    <vt:lpwstr/>
  </property>
  <property fmtid="{D5CDD505-2E9C-101B-9397-08002B2CF9AE}" pid="68" name="tblPrefixTemplate">
    <vt:lpwstr>p i</vt:lpwstr>
  </property>
  <property fmtid="{D5CDD505-2E9C-101B-9397-08002B2CF9AE}" pid="69" name="titleDelim">
    <vt:lpwstr>:</vt:lpwstr>
  </property>
</Properties>
</file>